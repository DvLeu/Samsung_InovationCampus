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AE65A" w14:textId="77777777" w:rsidR="00DB65B4" w:rsidRDefault="00DB65B4">
      <w:pPr>
        <w:jc w:val="left"/>
        <w:rPr>
          <w:rFonts w:ascii="Samsung Sharp Sans" w:eastAsia="Samsung Sharp Sans" w:hAnsi="Samsung Sharp Sans" w:cs="Samsung Sharp Sans"/>
          <w:sz w:val="40"/>
          <w:szCs w:val="40"/>
        </w:rPr>
      </w:pPr>
    </w:p>
    <w:p w14:paraId="2F23D6D3" w14:textId="77777777" w:rsidR="00DB65B4" w:rsidRDefault="00DB65B4">
      <w:pPr>
        <w:jc w:val="left"/>
        <w:rPr>
          <w:rFonts w:ascii="Samsung Sharp Sans" w:eastAsia="Samsung Sharp Sans" w:hAnsi="Samsung Sharp Sans" w:cs="Samsung Sharp Sans"/>
          <w:sz w:val="40"/>
          <w:szCs w:val="40"/>
        </w:rPr>
      </w:pPr>
    </w:p>
    <w:p w14:paraId="0CF5251D" w14:textId="77777777" w:rsidR="00DB65B4" w:rsidRDefault="00DB65B4">
      <w:pPr>
        <w:jc w:val="left"/>
        <w:rPr>
          <w:rFonts w:ascii="Samsung Sharp Sans" w:eastAsia="Samsung Sharp Sans" w:hAnsi="Samsung Sharp Sans" w:cs="Samsung Sharp Sans"/>
          <w:sz w:val="40"/>
          <w:szCs w:val="40"/>
        </w:rPr>
      </w:pPr>
    </w:p>
    <w:p w14:paraId="339D6F73" w14:textId="77777777" w:rsidR="00DB65B4" w:rsidRDefault="00DB65B4">
      <w:pPr>
        <w:jc w:val="left"/>
        <w:rPr>
          <w:rFonts w:ascii="SamsungOne 700" w:eastAsia="SamsungOne 700" w:hAnsi="SamsungOne 700" w:cs="SamsungOne 700"/>
          <w:sz w:val="40"/>
          <w:szCs w:val="40"/>
        </w:rPr>
      </w:pPr>
    </w:p>
    <w:p w14:paraId="39C9652C" w14:textId="77777777" w:rsidR="00DB65B4" w:rsidRDefault="00000000">
      <w:pPr>
        <w:jc w:val="left"/>
        <w:rPr>
          <w:rFonts w:ascii="SamsungOne 700" w:eastAsia="SamsungOne 700" w:hAnsi="SamsungOne 700" w:cs="SamsungOne 700"/>
          <w:color w:val="000000"/>
          <w:sz w:val="40"/>
          <w:szCs w:val="40"/>
        </w:rPr>
      </w:pPr>
      <w:r>
        <w:rPr>
          <w:rFonts w:ascii="SamsungOne 700" w:eastAsia="SamsungOne 700" w:hAnsi="SamsungOne 700" w:cs="SamsungOne 700"/>
          <w:color w:val="000000"/>
          <w:sz w:val="40"/>
          <w:szCs w:val="40"/>
        </w:rPr>
        <w:t>Curso de IA</w:t>
      </w:r>
    </w:p>
    <w:p w14:paraId="7E3B0D04" w14:textId="77777777" w:rsidR="00DB65B4" w:rsidRDefault="00000000">
      <w:pPr>
        <w:jc w:val="left"/>
        <w:rPr>
          <w:rFonts w:ascii="Samsung Sharp Sans" w:eastAsia="Samsung Sharp Sans" w:hAnsi="Samsung Sharp Sans" w:cs="Samsung Sharp Sans"/>
          <w:color w:val="193DB0"/>
          <w:sz w:val="72"/>
          <w:szCs w:val="72"/>
        </w:rPr>
      </w:pPr>
      <w:r>
        <w:rPr>
          <w:rFonts w:ascii="Samsung Sharp Sans" w:eastAsia="Samsung Sharp Sans" w:hAnsi="Samsung Sharp Sans" w:cs="Samsung Sharp Sans"/>
          <w:color w:val="193DB0"/>
          <w:sz w:val="72"/>
          <w:szCs w:val="72"/>
        </w:rPr>
        <w:t>Capítulo 8. Cuestionario</w:t>
      </w:r>
    </w:p>
    <w:p w14:paraId="3A6F4FF5" w14:textId="77777777" w:rsidR="00DB65B4" w:rsidRDefault="00DB65B4">
      <w:pPr>
        <w:jc w:val="left"/>
        <w:rPr>
          <w:rFonts w:ascii="SamsungOne 700" w:eastAsia="SamsungOne 700" w:hAnsi="SamsungOne 700" w:cs="SamsungOne 700"/>
          <w:sz w:val="40"/>
          <w:szCs w:val="40"/>
        </w:rPr>
      </w:pPr>
    </w:p>
    <w:p w14:paraId="5B5B4D6F" w14:textId="77777777" w:rsidR="00DB65B4" w:rsidRDefault="00000000">
      <w:pPr>
        <w:jc w:val="left"/>
        <w:rPr>
          <w:rFonts w:ascii="Calibri" w:eastAsia="Calibri" w:hAnsi="Calibri" w:cs="Calibri"/>
          <w:b/>
          <w:color w:val="000000"/>
          <w:sz w:val="32"/>
          <w:szCs w:val="32"/>
        </w:rPr>
      </w:pPr>
      <w:r>
        <w:rPr>
          <w:rFonts w:ascii="Calibri" w:eastAsia="Calibri" w:hAnsi="Calibri" w:cs="Calibri"/>
          <w:b/>
          <w:color w:val="000000"/>
          <w:sz w:val="32"/>
          <w:szCs w:val="32"/>
        </w:rPr>
        <w:t>Para estudiantes</w:t>
      </w:r>
    </w:p>
    <w:p w14:paraId="58B67696" w14:textId="77777777" w:rsidR="00DB65B4" w:rsidRDefault="00DB65B4">
      <w:pPr>
        <w:jc w:val="left"/>
        <w:rPr>
          <w:rFonts w:ascii="Samsung Sharp Sans" w:eastAsia="Samsung Sharp Sans" w:hAnsi="Samsung Sharp Sans" w:cs="Samsung Sharp Sans"/>
          <w:sz w:val="40"/>
          <w:szCs w:val="40"/>
        </w:rPr>
      </w:pPr>
    </w:p>
    <w:p w14:paraId="6AF03B78" w14:textId="77777777" w:rsidR="00DB65B4" w:rsidRDefault="00DB65B4">
      <w:pPr>
        <w:jc w:val="left"/>
        <w:rPr>
          <w:rFonts w:ascii="Samsung Sharp Sans" w:eastAsia="Samsung Sharp Sans" w:hAnsi="Samsung Sharp Sans" w:cs="Samsung Sharp Sans"/>
          <w:sz w:val="40"/>
          <w:szCs w:val="40"/>
        </w:rPr>
      </w:pPr>
    </w:p>
    <w:p w14:paraId="1D2668C7" w14:textId="77777777" w:rsidR="00DB65B4" w:rsidRDefault="00DB65B4">
      <w:pPr>
        <w:jc w:val="left"/>
        <w:rPr>
          <w:rFonts w:ascii="Samsung Sharp Sans" w:eastAsia="Samsung Sharp Sans" w:hAnsi="Samsung Sharp Sans" w:cs="Samsung Sharp Sans"/>
          <w:sz w:val="40"/>
          <w:szCs w:val="40"/>
        </w:rPr>
      </w:pPr>
    </w:p>
    <w:p w14:paraId="658E4945" w14:textId="77777777" w:rsidR="00DB65B4" w:rsidRDefault="00DB65B4">
      <w:pPr>
        <w:jc w:val="left"/>
        <w:rPr>
          <w:rFonts w:ascii="Samsung Sharp Sans" w:eastAsia="Samsung Sharp Sans" w:hAnsi="Samsung Sharp Sans" w:cs="Samsung Sharp Sans"/>
          <w:sz w:val="40"/>
          <w:szCs w:val="40"/>
        </w:rPr>
      </w:pPr>
    </w:p>
    <w:p w14:paraId="1E9DD800" w14:textId="77777777" w:rsidR="00DB65B4" w:rsidRDefault="00DB65B4">
      <w:pPr>
        <w:jc w:val="left"/>
        <w:rPr>
          <w:rFonts w:ascii="Samsung Sharp Sans" w:eastAsia="Samsung Sharp Sans" w:hAnsi="Samsung Sharp Sans" w:cs="Samsung Sharp Sans"/>
          <w:sz w:val="40"/>
          <w:szCs w:val="40"/>
        </w:rPr>
      </w:pPr>
    </w:p>
    <w:p w14:paraId="28743C1D" w14:textId="77777777" w:rsidR="00DB65B4" w:rsidRDefault="00DB65B4">
      <w:pPr>
        <w:jc w:val="left"/>
        <w:rPr>
          <w:rFonts w:ascii="Samsung Sharp Sans" w:eastAsia="Samsung Sharp Sans" w:hAnsi="Samsung Sharp Sans" w:cs="Samsung Sharp Sans"/>
          <w:sz w:val="40"/>
          <w:szCs w:val="40"/>
        </w:rPr>
      </w:pPr>
    </w:p>
    <w:p w14:paraId="0E32DC49" w14:textId="77777777" w:rsidR="00DB65B4" w:rsidRDefault="00DB65B4">
      <w:pPr>
        <w:jc w:val="left"/>
        <w:rPr>
          <w:rFonts w:ascii="Samsung Sharp Sans" w:eastAsia="Samsung Sharp Sans" w:hAnsi="Samsung Sharp Sans" w:cs="Samsung Sharp Sans"/>
          <w:sz w:val="40"/>
          <w:szCs w:val="40"/>
        </w:rPr>
      </w:pPr>
    </w:p>
    <w:p w14:paraId="50399564" w14:textId="77777777" w:rsidR="00DB65B4" w:rsidRDefault="00DB65B4">
      <w:pPr>
        <w:jc w:val="left"/>
        <w:rPr>
          <w:sz w:val="14"/>
          <w:szCs w:val="14"/>
        </w:rPr>
      </w:pPr>
    </w:p>
    <w:p w14:paraId="4C24F1FF" w14:textId="77777777" w:rsidR="00DB65B4" w:rsidRDefault="00DB65B4">
      <w:pPr>
        <w:jc w:val="left"/>
        <w:rPr>
          <w:sz w:val="14"/>
          <w:szCs w:val="14"/>
        </w:rPr>
      </w:pPr>
    </w:p>
    <w:p w14:paraId="4064A737" w14:textId="77777777" w:rsidR="00DB65B4" w:rsidRDefault="00DB65B4">
      <w:pPr>
        <w:jc w:val="left"/>
        <w:rPr>
          <w:sz w:val="14"/>
          <w:szCs w:val="14"/>
        </w:rPr>
      </w:pPr>
    </w:p>
    <w:p w14:paraId="706FD22D" w14:textId="77777777" w:rsidR="00DB65B4" w:rsidRDefault="00DB65B4">
      <w:pPr>
        <w:jc w:val="left"/>
        <w:rPr>
          <w:sz w:val="14"/>
          <w:szCs w:val="14"/>
        </w:rPr>
      </w:pPr>
    </w:p>
    <w:p w14:paraId="0CDF0974" w14:textId="77777777" w:rsidR="00DB65B4" w:rsidRDefault="00000000">
      <w:pPr>
        <w:spacing w:after="0"/>
        <w:jc w:val="left"/>
        <w:rPr>
          <w:rFonts w:ascii="SamsungOne 400" w:eastAsia="SamsungOne 400" w:hAnsi="SamsungOne 400" w:cs="SamsungOne 400"/>
          <w:sz w:val="14"/>
          <w:szCs w:val="14"/>
        </w:rPr>
      </w:pPr>
      <w:r>
        <w:rPr>
          <w:sz w:val="14"/>
          <w:szCs w:val="14"/>
        </w:rPr>
        <w:t>ⓒ</w:t>
      </w:r>
      <w:r>
        <w:rPr>
          <w:rFonts w:ascii="SamsungOne 400" w:eastAsia="SamsungOne 400" w:hAnsi="SamsungOne 400" w:cs="SamsungOne 400"/>
          <w:sz w:val="14"/>
          <w:szCs w:val="14"/>
        </w:rPr>
        <w:t>2023 SAMSUNG. Todos los derechos reservados.</w:t>
      </w:r>
    </w:p>
    <w:p w14:paraId="637A596A" w14:textId="77777777" w:rsidR="00DB65B4" w:rsidRDefault="00000000">
      <w:pPr>
        <w:spacing w:after="0"/>
        <w:jc w:val="left"/>
        <w:rPr>
          <w:rFonts w:ascii="SamsungOne 400" w:eastAsia="SamsungOne 400" w:hAnsi="SamsungOne 400" w:cs="SamsungOne 400"/>
          <w:sz w:val="14"/>
          <w:szCs w:val="14"/>
        </w:rPr>
      </w:pPr>
      <w:r>
        <w:rPr>
          <w:rFonts w:ascii="SamsungOne 400" w:eastAsia="SamsungOne 400" w:hAnsi="SamsungOne 400" w:cs="SamsungOne 400"/>
          <w:sz w:val="14"/>
          <w:szCs w:val="14"/>
        </w:rPr>
        <w:t xml:space="preserve">La Oficina de Ciudadanía Corporativa de Samsung </w:t>
      </w:r>
      <w:proofErr w:type="spellStart"/>
      <w:r>
        <w:rPr>
          <w:rFonts w:ascii="SamsungOne 400" w:eastAsia="SamsungOne 400" w:hAnsi="SamsungOne 400" w:cs="SamsungOne 400"/>
          <w:sz w:val="14"/>
          <w:szCs w:val="14"/>
        </w:rPr>
        <w:t>Electronics</w:t>
      </w:r>
      <w:proofErr w:type="spellEnd"/>
      <w:r>
        <w:rPr>
          <w:rFonts w:ascii="SamsungOne 400" w:eastAsia="SamsungOne 400" w:hAnsi="SamsungOne 400" w:cs="SamsungOne 400"/>
          <w:sz w:val="14"/>
          <w:szCs w:val="14"/>
        </w:rPr>
        <w:t xml:space="preserve"> posee los derechos de autor de este documento.</w:t>
      </w:r>
    </w:p>
    <w:p w14:paraId="67C53323" w14:textId="77777777" w:rsidR="00DB65B4" w:rsidRDefault="00000000">
      <w:pPr>
        <w:spacing w:after="0"/>
        <w:jc w:val="left"/>
        <w:rPr>
          <w:rFonts w:ascii="SamsungOne 400" w:eastAsia="SamsungOne 400" w:hAnsi="SamsungOne 400" w:cs="SamsungOne 400"/>
          <w:sz w:val="14"/>
          <w:szCs w:val="14"/>
        </w:rPr>
      </w:pPr>
      <w:r>
        <w:rPr>
          <w:rFonts w:ascii="SamsungOne 400" w:eastAsia="SamsungOne 400" w:hAnsi="SamsungOne 400" w:cs="SamsungOne 400"/>
          <w:sz w:val="14"/>
          <w:szCs w:val="14"/>
        </w:rPr>
        <w:t xml:space="preserve">Este documento es una propiedad literaria protegida por la ley de derechos de autor, por lo que está prohibida su reimpresión y reproducción sin permiso. </w:t>
      </w:r>
    </w:p>
    <w:p w14:paraId="1347BAAE" w14:textId="77777777" w:rsidR="00DB65B4" w:rsidRDefault="00000000">
      <w:pPr>
        <w:spacing w:after="0"/>
        <w:jc w:val="left"/>
        <w:rPr>
          <w:rFonts w:ascii="SamsungOne 400" w:eastAsia="SamsungOne 400" w:hAnsi="SamsungOne 400" w:cs="SamsungOne 400"/>
          <w:sz w:val="14"/>
          <w:szCs w:val="14"/>
        </w:rPr>
      </w:pPr>
      <w:r>
        <w:rPr>
          <w:rFonts w:ascii="SamsungOne 400" w:eastAsia="SamsungOne 400" w:hAnsi="SamsungOne 400" w:cs="SamsungOne 400"/>
          <w:sz w:val="14"/>
          <w:szCs w:val="14"/>
        </w:rPr>
        <w:t xml:space="preserve">Para utilizar este documento fuera del plan de estudios de Samsung </w:t>
      </w:r>
      <w:proofErr w:type="spellStart"/>
      <w:r>
        <w:rPr>
          <w:rFonts w:ascii="SamsungOne 400" w:eastAsia="SamsungOne 400" w:hAnsi="SamsungOne 400" w:cs="SamsungOne 400"/>
          <w:sz w:val="14"/>
          <w:szCs w:val="14"/>
        </w:rPr>
        <w:t>Innovation</w:t>
      </w:r>
      <w:proofErr w:type="spellEnd"/>
      <w:r>
        <w:rPr>
          <w:rFonts w:ascii="SamsungOne 400" w:eastAsia="SamsungOne 400" w:hAnsi="SamsungOne 400" w:cs="SamsungOne 400"/>
          <w:sz w:val="14"/>
          <w:szCs w:val="14"/>
        </w:rPr>
        <w:t xml:space="preserve"> Campus, debe recibir el consentimiento por escrito del titular de los derechos de </w:t>
      </w:r>
      <w:proofErr w:type="gramStart"/>
      <w:r>
        <w:rPr>
          <w:rFonts w:ascii="SamsungOne 400" w:eastAsia="SamsungOne 400" w:hAnsi="SamsungOne 400" w:cs="SamsungOne 400"/>
          <w:sz w:val="14"/>
          <w:szCs w:val="14"/>
        </w:rPr>
        <w:t>autor..</w:t>
      </w:r>
      <w:proofErr w:type="gramEnd"/>
    </w:p>
    <w:p w14:paraId="41D16D71" w14:textId="77777777" w:rsidR="00DB65B4" w:rsidRDefault="00DB65B4">
      <w:pPr>
        <w:spacing w:after="0"/>
        <w:jc w:val="left"/>
        <w:rPr>
          <w:rFonts w:ascii="SamsungOne 400" w:eastAsia="SamsungOne 400" w:hAnsi="SamsungOne 400" w:cs="SamsungOne 400"/>
          <w:sz w:val="14"/>
          <w:szCs w:val="14"/>
        </w:rPr>
      </w:pPr>
    </w:p>
    <w:p w14:paraId="1A6065CA" w14:textId="77777777" w:rsidR="00DB65B4" w:rsidRDefault="00DB65B4">
      <w:pPr>
        <w:spacing w:after="0"/>
        <w:jc w:val="left"/>
        <w:rPr>
          <w:rFonts w:ascii="SamsungOne 400" w:eastAsia="SamsungOne 400" w:hAnsi="SamsungOne 400" w:cs="SamsungOne 400"/>
          <w:sz w:val="14"/>
          <w:szCs w:val="14"/>
        </w:rPr>
      </w:pPr>
    </w:p>
    <w:p w14:paraId="7F2DB2C6" w14:textId="77777777" w:rsidR="00DB65B4" w:rsidRDefault="00DB65B4">
      <w:pPr>
        <w:spacing w:after="0"/>
        <w:jc w:val="left"/>
        <w:rPr>
          <w:rFonts w:ascii="SamsungOne 400" w:eastAsia="SamsungOne 400" w:hAnsi="SamsungOne 400" w:cs="SamsungOne 400"/>
          <w:sz w:val="14"/>
          <w:szCs w:val="14"/>
        </w:rPr>
      </w:pPr>
    </w:p>
    <w:p w14:paraId="17303F35" w14:textId="77777777" w:rsidR="00DB65B4" w:rsidRDefault="00DB65B4">
      <w:pPr>
        <w:spacing w:after="0"/>
        <w:jc w:val="left"/>
        <w:rPr>
          <w:rFonts w:ascii="SamsungOne 400" w:eastAsia="SamsungOne 400" w:hAnsi="SamsungOne 400" w:cs="SamsungOne 400"/>
          <w:sz w:val="14"/>
          <w:szCs w:val="14"/>
        </w:rPr>
      </w:pPr>
    </w:p>
    <w:p w14:paraId="30F58FAC"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¿Cuál es el problema que se plantea cuando el número de nodos es pequeño al analizar redes neuronales artificiales?</w:t>
      </w:r>
    </w:p>
    <w:p w14:paraId="579594E5" w14:textId="77777777" w:rsidR="00DB65B4"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rPr>
      </w:pPr>
      <w:r>
        <w:rPr>
          <w:rFonts w:ascii="SamsungOne 400" w:eastAsia="SamsungOne 400" w:hAnsi="SamsungOne 400" w:cs="SamsungOne 400"/>
          <w:color w:val="000000"/>
        </w:rPr>
        <w:t xml:space="preserve">Si el número de nodos es pequeño, el número de operaciones a procesar es pequeño, por lo que se realiza rápidamente. </w:t>
      </w:r>
    </w:p>
    <w:p w14:paraId="207E061C" w14:textId="77777777" w:rsidR="00DB65B4" w:rsidRPr="0000482A"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highlight w:val="yellow"/>
        </w:rPr>
      </w:pPr>
      <w:r w:rsidRPr="0000482A">
        <w:rPr>
          <w:rFonts w:ascii="SamsungOne 400" w:eastAsia="SamsungOne 400" w:hAnsi="SamsungOne 400" w:cs="SamsungOne 400"/>
          <w:color w:val="000000"/>
          <w:highlight w:val="yellow"/>
        </w:rPr>
        <w:t>No se pueden crear límites de decisión complejos al realizar un modelo de análisis.</w:t>
      </w:r>
    </w:p>
    <w:p w14:paraId="1DBD2FC0" w14:textId="77777777" w:rsidR="00DB65B4"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rPr>
      </w:pPr>
      <w:r>
        <w:rPr>
          <w:rFonts w:ascii="SamsungOne 400" w:eastAsia="SamsungOne 400" w:hAnsi="SamsungOne 400" w:cs="SamsungOne 400"/>
          <w:color w:val="000000"/>
        </w:rPr>
        <w:t xml:space="preserve">No se puede realizar el algoritmo de </w:t>
      </w:r>
      <w:proofErr w:type="spellStart"/>
      <w:r>
        <w:rPr>
          <w:rFonts w:ascii="SamsungOne 400" w:eastAsia="SamsungOne 400" w:hAnsi="SamsungOne 400" w:cs="SamsungOne 400"/>
          <w:color w:val="000000"/>
        </w:rPr>
        <w:t>retropropagación</w:t>
      </w:r>
      <w:proofErr w:type="spellEnd"/>
      <w:r>
        <w:rPr>
          <w:rFonts w:ascii="SamsungOne 400" w:eastAsia="SamsungOne 400" w:hAnsi="SamsungOne 400" w:cs="SamsungOne 400"/>
          <w:color w:val="000000"/>
        </w:rPr>
        <w:t xml:space="preserve"> que ajusta pesos y umbrales.</w:t>
      </w:r>
    </w:p>
    <w:p w14:paraId="7DDD887A" w14:textId="77777777" w:rsidR="00DB65B4" w:rsidRDefault="00000000">
      <w:pPr>
        <w:numPr>
          <w:ilvl w:val="0"/>
          <w:numId w:val="1"/>
        </w:numPr>
        <w:pBdr>
          <w:top w:val="nil"/>
          <w:left w:val="nil"/>
          <w:bottom w:val="nil"/>
          <w:right w:val="nil"/>
          <w:between w:val="nil"/>
        </w:pBdr>
        <w:ind w:left="798"/>
        <w:rPr>
          <w:rFonts w:ascii="SamsungOne 400" w:eastAsia="SamsungOne 400" w:hAnsi="SamsungOne 400" w:cs="SamsungOne 400"/>
          <w:color w:val="000000"/>
        </w:rPr>
      </w:pPr>
      <w:r>
        <w:rPr>
          <w:rFonts w:ascii="SamsungOne 400" w:eastAsia="SamsungOne 400" w:hAnsi="SamsungOne 400" w:cs="SamsungOne 400"/>
          <w:color w:val="000000"/>
        </w:rPr>
        <w:t>El número de nodos no tiene nada que ver con el modelo de análisis.</w:t>
      </w:r>
    </w:p>
    <w:p w14:paraId="36C9A536" w14:textId="77777777" w:rsidR="00DB65B4" w:rsidRDefault="00DB65B4">
      <w:pPr>
        <w:pBdr>
          <w:top w:val="nil"/>
          <w:left w:val="nil"/>
          <w:bottom w:val="nil"/>
          <w:right w:val="nil"/>
          <w:between w:val="nil"/>
        </w:pBdr>
        <w:ind w:left="238"/>
        <w:rPr>
          <w:rFonts w:ascii="SamsungOne 400" w:eastAsia="SamsungOne 400" w:hAnsi="SamsungOne 400" w:cs="SamsungOne 400"/>
          <w:color w:val="C00000"/>
        </w:rPr>
      </w:pPr>
    </w:p>
    <w:p w14:paraId="70D3C9E1" w14:textId="77777777" w:rsidR="00DB65B4" w:rsidRDefault="00DB65B4">
      <w:pPr>
        <w:pBdr>
          <w:top w:val="nil"/>
          <w:left w:val="nil"/>
          <w:bottom w:val="nil"/>
          <w:right w:val="nil"/>
          <w:between w:val="nil"/>
        </w:pBdr>
        <w:ind w:left="238"/>
        <w:rPr>
          <w:rFonts w:ascii="SamsungOne 400" w:eastAsia="SamsungOne 400" w:hAnsi="SamsungOne 400" w:cs="SamsungOne 400"/>
          <w:color w:val="C00000"/>
        </w:rPr>
      </w:pPr>
    </w:p>
    <w:p w14:paraId="07F49E99"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¿Cuál es el concepto que se describe a continuación?</w:t>
      </w:r>
    </w:p>
    <w:tbl>
      <w:tblPr>
        <w:tblStyle w:val="a0"/>
        <w:tblW w:w="6243"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3"/>
      </w:tblGrid>
      <w:tr w:rsidR="00DB65B4" w14:paraId="7BEA0D1E" w14:textId="77777777">
        <w:trPr>
          <w:trHeight w:val="675"/>
        </w:trPr>
        <w:tc>
          <w:tcPr>
            <w:tcW w:w="6243" w:type="dxa"/>
            <w:vAlign w:val="center"/>
          </w:tcPr>
          <w:p w14:paraId="4E750FC0" w14:textId="77777777" w:rsidR="00DB65B4" w:rsidRDefault="00000000">
            <w:pPr>
              <w:widowControl/>
              <w:spacing w:line="276" w:lineRule="auto"/>
              <w:jc w:val="left"/>
              <w:rPr>
                <w:rFonts w:ascii="SamsungOne 400" w:eastAsia="SamsungOne 400" w:hAnsi="SamsungOne 400" w:cs="SamsungOne 400"/>
                <w:i/>
                <w:color w:val="000000"/>
              </w:rPr>
            </w:pPr>
            <w:r>
              <w:rPr>
                <w:rFonts w:ascii="SamsungOne 400" w:eastAsia="SamsungOne 400" w:hAnsi="SamsungOne 400" w:cs="SamsungOne 400"/>
                <w:b/>
                <w:i/>
              </w:rPr>
              <w:t>Matriz multidimensional con 3 componentes: Rango, Forma, Tipo</w:t>
            </w:r>
          </w:p>
        </w:tc>
      </w:tr>
    </w:tbl>
    <w:p w14:paraId="5D0625F7" w14:textId="029C0E00" w:rsidR="00DB65B4" w:rsidRDefault="0000482A">
      <w:pPr>
        <w:widowControl/>
        <w:spacing w:after="0" w:line="276" w:lineRule="auto"/>
        <w:jc w:val="left"/>
        <w:rPr>
          <w:rFonts w:ascii="SamsungOne 400" w:eastAsia="SamsungOne 400" w:hAnsi="SamsungOne 400" w:cs="SamsungOne 400"/>
        </w:rPr>
      </w:pPr>
      <w:r w:rsidRPr="002A5325">
        <w:rPr>
          <w:rFonts w:ascii="SamsungOne 400" w:eastAsia="SamsungOne 400" w:hAnsi="SamsungOne 400" w:cs="SamsungOne 400"/>
          <w:highlight w:val="yellow"/>
        </w:rPr>
        <w:t xml:space="preserve">Se esta haciendo referencia al concepto de </w:t>
      </w:r>
      <w:r w:rsidRPr="002A5325">
        <w:rPr>
          <w:rFonts w:ascii="SamsungOne 400" w:eastAsia="SamsungOne 400" w:hAnsi="SamsungOne 400" w:cs="SamsungOne 400"/>
          <w:b/>
          <w:bCs/>
          <w:sz w:val="24"/>
          <w:szCs w:val="24"/>
          <w:highlight w:val="yellow"/>
        </w:rPr>
        <w:t>Tensor.</w:t>
      </w:r>
    </w:p>
    <w:p w14:paraId="4FEB6E7D" w14:textId="77777777" w:rsidR="00DB65B4" w:rsidRDefault="00DB65B4">
      <w:pPr>
        <w:widowControl/>
        <w:spacing w:after="0" w:line="276" w:lineRule="auto"/>
        <w:jc w:val="left"/>
        <w:rPr>
          <w:rFonts w:ascii="SamsungOne 400" w:eastAsia="SamsungOne 400" w:hAnsi="SamsungOne 400" w:cs="SamsungOne 400"/>
        </w:rPr>
      </w:pPr>
    </w:p>
    <w:p w14:paraId="15FA919F" w14:textId="77777777" w:rsidR="00DB65B4" w:rsidRDefault="00DB65B4">
      <w:pPr>
        <w:widowControl/>
        <w:spacing w:after="0" w:line="276" w:lineRule="auto"/>
        <w:jc w:val="left"/>
        <w:rPr>
          <w:rFonts w:ascii="SamsungOne 400" w:eastAsia="SamsungOne 400" w:hAnsi="SamsungOne 400" w:cs="SamsungOne 400"/>
        </w:rPr>
      </w:pPr>
    </w:p>
    <w:p w14:paraId="48B13CEE" w14:textId="77777777" w:rsidR="00DB65B4" w:rsidRDefault="00DB65B4">
      <w:pPr>
        <w:widowControl/>
        <w:spacing w:after="0" w:line="276" w:lineRule="auto"/>
        <w:jc w:val="left"/>
        <w:rPr>
          <w:rFonts w:ascii="SamsungOne 400" w:eastAsia="SamsungOne 400" w:hAnsi="SamsungOne 400" w:cs="SamsungOne 400"/>
        </w:rPr>
      </w:pPr>
    </w:p>
    <w:p w14:paraId="527B4AD4"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¿Qué ocurre si el error de verificación aumenta constantemente cuando graficamos el error de verificación para cada época utilizando el método de descenso de pendiente por lotes? Además, ¿cómo se puede resolver este problema?</w:t>
      </w:r>
    </w:p>
    <w:p w14:paraId="701B3F2E" w14:textId="3F407E74" w:rsidR="005A6D35" w:rsidRDefault="005A6D35">
      <w:pPr>
        <w:pBdr>
          <w:top w:val="nil"/>
          <w:left w:val="nil"/>
          <w:bottom w:val="nil"/>
          <w:right w:val="nil"/>
          <w:between w:val="nil"/>
        </w:pBdr>
        <w:ind w:left="400"/>
        <w:rPr>
          <w:rFonts w:ascii="SamsungOne 400" w:eastAsia="SamsungOne 400" w:hAnsi="SamsungOne 400" w:cs="SamsungOne 400"/>
          <w:color w:val="000000"/>
        </w:rPr>
      </w:pPr>
      <w:r w:rsidRPr="005A6D35">
        <w:rPr>
          <w:rFonts w:ascii="SamsungOne 400" w:eastAsia="SamsungOne 400" w:hAnsi="SamsungOne 400" w:cs="SamsungOne 400"/>
          <w:color w:val="000000"/>
        </w:rPr>
        <w:t xml:space="preserve">Cuando hay un aumento constante del error de verificación, esto indica overfitting en el modelo, lo que significa que el modelo aprende demasiado bien los datos de entrenamiento, pero </w:t>
      </w:r>
      <w:r>
        <w:rPr>
          <w:rFonts w:ascii="SamsungOne 400" w:eastAsia="SamsungOne 400" w:hAnsi="SamsungOne 400" w:cs="SamsungOne 400"/>
          <w:color w:val="000000"/>
        </w:rPr>
        <w:t xml:space="preserve">este aprendizaje no le sirve para </w:t>
      </w:r>
      <w:r w:rsidRPr="005A6D35">
        <w:rPr>
          <w:rFonts w:ascii="SamsungOne 400" w:eastAsia="SamsungOne 400" w:hAnsi="SamsungOne 400" w:cs="SamsungOne 400"/>
          <w:color w:val="000000"/>
        </w:rPr>
        <w:t>datos</w:t>
      </w:r>
      <w:r>
        <w:rPr>
          <w:rFonts w:ascii="SamsungOne 400" w:eastAsia="SamsungOne 400" w:hAnsi="SamsungOne 400" w:cs="SamsungOne 400"/>
          <w:color w:val="000000"/>
        </w:rPr>
        <w:t xml:space="preserve"> futuros o </w:t>
      </w:r>
      <w:proofErr w:type="gramStart"/>
      <w:r>
        <w:rPr>
          <w:rFonts w:ascii="SamsungOne 400" w:eastAsia="SamsungOne 400" w:hAnsi="SamsungOne 400" w:cs="SamsungOne 400"/>
          <w:color w:val="000000"/>
        </w:rPr>
        <w:t>nunca antes</w:t>
      </w:r>
      <w:proofErr w:type="gramEnd"/>
      <w:r>
        <w:rPr>
          <w:rFonts w:ascii="SamsungOne 400" w:eastAsia="SamsungOne 400" w:hAnsi="SamsungOne 400" w:cs="SamsungOne 400"/>
          <w:color w:val="000000"/>
        </w:rPr>
        <w:t xml:space="preserve"> vistos lo que lo vuelve poco confiable</w:t>
      </w:r>
      <w:r w:rsidRPr="005A6D35">
        <w:rPr>
          <w:rFonts w:ascii="SamsungOne 400" w:eastAsia="SamsungOne 400" w:hAnsi="SamsungOne 400" w:cs="SamsungOne 400"/>
          <w:color w:val="000000"/>
        </w:rPr>
        <w:t>.</w:t>
      </w:r>
    </w:p>
    <w:p w14:paraId="1B4E4051" w14:textId="1D12AA48" w:rsidR="00DB65B4" w:rsidRDefault="005A6D35">
      <w:pPr>
        <w:pBdr>
          <w:top w:val="nil"/>
          <w:left w:val="nil"/>
          <w:bottom w:val="nil"/>
          <w:right w:val="nil"/>
          <w:between w:val="nil"/>
        </w:pBdr>
        <w:ind w:left="400"/>
        <w:rPr>
          <w:rFonts w:ascii="SamsungOne 400" w:eastAsia="SamsungOne 400" w:hAnsi="SamsungOne 400" w:cs="SamsungOne 400"/>
          <w:color w:val="000000"/>
        </w:rPr>
      </w:pPr>
      <w:r w:rsidRPr="005A6D35">
        <w:rPr>
          <w:rFonts w:ascii="SamsungOne 400" w:eastAsia="SamsungOne 400" w:hAnsi="SamsungOne 400" w:cs="SamsungOne 400"/>
          <w:color w:val="000000"/>
        </w:rPr>
        <w:t xml:space="preserve"> Este problema puede resolverse aplicando técnicas como la regularización, el uso de dropout, detener el entrenamiento a tiempo para evitar un sobreajuste aún mayor, ampliar el conjunto de datos o, en su caso, reducir la complejidad de la red para mejorar su capacidad de generalización ante datos futuros.</w:t>
      </w:r>
    </w:p>
    <w:p w14:paraId="2406164E"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18926EA1"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44AAC41F"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6632A47D" w14:textId="77777777" w:rsidR="00DB65B4" w:rsidRDefault="00DB65B4">
      <w:pPr>
        <w:pBdr>
          <w:top w:val="nil"/>
          <w:left w:val="nil"/>
          <w:bottom w:val="nil"/>
          <w:right w:val="nil"/>
          <w:between w:val="nil"/>
        </w:pBdr>
        <w:ind w:left="400"/>
        <w:rPr>
          <w:rFonts w:ascii="SamsungOne 400" w:eastAsia="SamsungOne 400" w:hAnsi="SamsungOne 400" w:cs="SamsungOne 400"/>
          <w:color w:val="000000"/>
        </w:rPr>
      </w:pPr>
    </w:p>
    <w:p w14:paraId="10339CD8"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63FB253C"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3ADD6912"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41D4BFB5"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2841D530"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09355106"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7B9B6B03"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0AB1A000"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3815F5D0"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27E04104" w14:textId="77777777" w:rsidR="0000482A" w:rsidRDefault="0000482A">
      <w:pPr>
        <w:pBdr>
          <w:top w:val="nil"/>
          <w:left w:val="nil"/>
          <w:bottom w:val="nil"/>
          <w:right w:val="nil"/>
          <w:between w:val="nil"/>
        </w:pBdr>
        <w:ind w:left="400"/>
        <w:rPr>
          <w:rFonts w:ascii="SamsungOne 400" w:eastAsia="SamsungOne 400" w:hAnsi="SamsungOne 400" w:cs="SamsungOne 400"/>
          <w:color w:val="000000"/>
        </w:rPr>
      </w:pPr>
    </w:p>
    <w:p w14:paraId="3FDD3756"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 xml:space="preserve">La figura de la página siguiente son datos con una estructura tridimensional. </w:t>
      </w:r>
    </w:p>
    <w:p w14:paraId="24A0B59C" w14:textId="77777777" w:rsidR="00DB65B4" w:rsidRDefault="00000000">
      <w:pPr>
        <w:numPr>
          <w:ilvl w:val="0"/>
          <w:numId w:val="3"/>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 xml:space="preserve">Presente las ecuaciones de convolución para (a). </w:t>
      </w:r>
    </w:p>
    <w:p w14:paraId="48376BCB" w14:textId="62140EA7" w:rsidR="0000482A" w:rsidRDefault="00000000" w:rsidP="0000482A">
      <w:pPr>
        <w:numPr>
          <w:ilvl w:val="0"/>
          <w:numId w:val="3"/>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t>Presente las ecuaciones de convolución para (b).</w:t>
      </w:r>
    </w:p>
    <w:p w14:paraId="5B3A33BF" w14:textId="77777777" w:rsidR="0000482A" w:rsidRPr="0000482A" w:rsidRDefault="0000482A" w:rsidP="0000482A">
      <w:pPr>
        <w:pBdr>
          <w:top w:val="nil"/>
          <w:left w:val="nil"/>
          <w:bottom w:val="nil"/>
          <w:right w:val="nil"/>
          <w:between w:val="nil"/>
        </w:pBdr>
        <w:ind w:left="400"/>
        <w:rPr>
          <w:rFonts w:ascii="SamsungOne 400" w:eastAsia="SamsungOne 400" w:hAnsi="SamsungOne 400" w:cs="SamsungOne 400"/>
          <w:color w:val="000000"/>
        </w:rPr>
      </w:pPr>
    </w:p>
    <w:p w14:paraId="4983EFF8" w14:textId="77777777" w:rsidR="00DB65B4" w:rsidRDefault="00DB65B4">
      <w:pPr>
        <w:widowControl/>
        <w:spacing w:after="0" w:line="276" w:lineRule="auto"/>
        <w:jc w:val="left"/>
        <w:rPr>
          <w:rFonts w:ascii="SamsungOne 400" w:eastAsia="SamsungOne 400" w:hAnsi="SamsungOne 400" w:cs="SamsungOne 400"/>
        </w:rPr>
      </w:pPr>
    </w:p>
    <w:p w14:paraId="6599E551" w14:textId="77777777" w:rsidR="00DB65B4" w:rsidRDefault="00000000">
      <w:pPr>
        <w:widowControl/>
        <w:spacing w:after="0" w:line="276" w:lineRule="auto"/>
        <w:ind w:left="284"/>
        <w:jc w:val="left"/>
        <w:rPr>
          <w:rFonts w:ascii="SamsungOne 400" w:eastAsia="SamsungOne 400" w:hAnsi="SamsungOne 400" w:cs="SamsungOne 400"/>
        </w:rPr>
      </w:pPr>
      <w:r>
        <w:rPr>
          <w:rFonts w:ascii="SamsungOne 400" w:eastAsia="SamsungOne 400" w:hAnsi="SamsungOne 400" w:cs="SamsungOne 400"/>
          <w:noProof/>
        </w:rPr>
        <w:drawing>
          <wp:inline distT="0" distB="0" distL="0" distR="0" wp14:anchorId="73E14C28" wp14:editId="2533805C">
            <wp:extent cx="5978330" cy="2321771"/>
            <wp:effectExtent l="0" t="0" r="0" b="0"/>
            <wp:docPr id="1702081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78330" cy="2321771"/>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43D01D91" wp14:editId="220B1CD8">
                <wp:simplePos x="0" y="0"/>
                <wp:positionH relativeFrom="column">
                  <wp:posOffset>355600</wp:posOffset>
                </wp:positionH>
                <wp:positionV relativeFrom="paragraph">
                  <wp:posOffset>-279399</wp:posOffset>
                </wp:positionV>
                <wp:extent cx="628650" cy="511810"/>
                <wp:effectExtent l="0" t="0" r="0" b="0"/>
                <wp:wrapNone/>
                <wp:docPr id="1702081196" name="Rectángulo 1702081196"/>
                <wp:cNvGraphicFramePr/>
                <a:graphic xmlns:a="http://schemas.openxmlformats.org/drawingml/2006/main">
                  <a:graphicData uri="http://schemas.microsoft.com/office/word/2010/wordprocessingShape">
                    <wps:wsp>
                      <wps:cNvSpPr/>
                      <wps:spPr>
                        <a:xfrm>
                          <a:off x="5036438" y="3528858"/>
                          <a:ext cx="619125" cy="502285"/>
                        </a:xfrm>
                        <a:prstGeom prst="rect">
                          <a:avLst/>
                        </a:prstGeom>
                        <a:solidFill>
                          <a:schemeClr val="lt1"/>
                        </a:solidFill>
                        <a:ln>
                          <a:noFill/>
                        </a:ln>
                      </wps:spPr>
                      <wps:txbx>
                        <w:txbxContent>
                          <w:p w14:paraId="6592FAB0" w14:textId="77777777" w:rsidR="00DB65B4" w:rsidRDefault="00000000">
                            <w:pPr>
                              <w:spacing w:after="0" w:line="240" w:lineRule="auto"/>
                              <w:jc w:val="center"/>
                              <w:textDirection w:val="btLr"/>
                            </w:pPr>
                            <w:r>
                              <w:rPr>
                                <w:color w:val="000000"/>
                              </w:rPr>
                              <w:t>Datos de entrada</w:t>
                            </w:r>
                          </w:p>
                        </w:txbxContent>
                      </wps:txbx>
                      <wps:bodyPr spcFirstLastPara="1" wrap="square" lIns="0" tIns="0" rIns="0" bIns="0" anchor="t" anchorCtr="0">
                        <a:noAutofit/>
                      </wps:bodyPr>
                    </wps:wsp>
                  </a:graphicData>
                </a:graphic>
              </wp:anchor>
            </w:drawing>
          </mc:Choice>
          <mc:Fallback>
            <w:pict>
              <v:rect w14:anchorId="43D01D91" id="Rectángulo 1702081196" o:spid="_x0000_s1026" style="position:absolute;left:0;text-align:left;margin-left:28pt;margin-top:-22pt;width:49.5pt;height:40.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" fillcolor="white [3201]" stroked="f">
                <v:textbox inset="0,0,0,0">
                  <w:txbxContent>
                    <w:p w14:paraId="6592FAB0" w14:textId="77777777" w:rsidR="00DB65B4" w:rsidRDefault="00000000">
                      <w:pPr>
                        <w:spacing w:after="0" w:line="240" w:lineRule="auto"/>
                        <w:jc w:val="center"/>
                        <w:textDirection w:val="btLr"/>
                      </w:pPr>
                      <w:r>
                        <w:rPr>
                          <w:color w:val="000000"/>
                        </w:rPr>
                        <w:t>Datos de entrada</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F5E43CB" wp14:editId="7E5B747F">
                <wp:simplePos x="0" y="0"/>
                <wp:positionH relativeFrom="column">
                  <wp:posOffset>2806700</wp:posOffset>
                </wp:positionH>
                <wp:positionV relativeFrom="paragraph">
                  <wp:posOffset>-292099</wp:posOffset>
                </wp:positionV>
                <wp:extent cx="742950" cy="511810"/>
                <wp:effectExtent l="0" t="0" r="0" b="0"/>
                <wp:wrapNone/>
                <wp:docPr id="1702081198" name="Rectángulo 1702081198"/>
                <wp:cNvGraphicFramePr/>
                <a:graphic xmlns:a="http://schemas.openxmlformats.org/drawingml/2006/main">
                  <a:graphicData uri="http://schemas.microsoft.com/office/word/2010/wordprocessingShape">
                    <wps:wsp>
                      <wps:cNvSpPr/>
                      <wps:spPr>
                        <a:xfrm>
                          <a:off x="4979288" y="3528858"/>
                          <a:ext cx="733425" cy="502285"/>
                        </a:xfrm>
                        <a:prstGeom prst="rect">
                          <a:avLst/>
                        </a:prstGeom>
                        <a:solidFill>
                          <a:schemeClr val="lt1"/>
                        </a:solidFill>
                        <a:ln>
                          <a:noFill/>
                        </a:ln>
                      </wps:spPr>
                      <wps:txbx>
                        <w:txbxContent>
                          <w:p w14:paraId="17341C4D" w14:textId="77777777" w:rsidR="00DB65B4" w:rsidRDefault="00000000">
                            <w:pPr>
                              <w:spacing w:after="0" w:line="240" w:lineRule="auto"/>
                              <w:jc w:val="center"/>
                              <w:textDirection w:val="btLr"/>
                            </w:pPr>
                            <w:r>
                              <w:rPr>
                                <w:color w:val="000000"/>
                              </w:rPr>
                              <w:t>Datos de entrada</w:t>
                            </w:r>
                          </w:p>
                        </w:txbxContent>
                      </wps:txbx>
                      <wps:bodyPr spcFirstLastPara="1" wrap="square" lIns="0" tIns="0" rIns="0" bIns="0" anchor="t" anchorCtr="0">
                        <a:noAutofit/>
                      </wps:bodyPr>
                    </wps:wsp>
                  </a:graphicData>
                </a:graphic>
              </wp:anchor>
            </w:drawing>
          </mc:Choice>
          <mc:Fallback>
            <w:pict>
              <v:rect w14:anchorId="1F5E43CB" id="Rectángulo 1702081198" o:spid="_x0000_s1027" style="position:absolute;left:0;text-align:left;margin-left:221pt;margin-top:-23pt;width:58.5pt;height:40.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" fillcolor="white [3201]" stroked="f">
                <v:textbox inset="0,0,0,0">
                  <w:txbxContent>
                    <w:p w14:paraId="17341C4D" w14:textId="77777777" w:rsidR="00DB65B4" w:rsidRDefault="00000000">
                      <w:pPr>
                        <w:spacing w:after="0" w:line="240" w:lineRule="auto"/>
                        <w:jc w:val="center"/>
                        <w:textDirection w:val="btLr"/>
                      </w:pPr>
                      <w:r>
                        <w:rPr>
                          <w:color w:val="000000"/>
                        </w:rPr>
                        <w:t>Datos de entrada</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15911D5B" wp14:editId="7B1FF137">
                <wp:simplePos x="0" y="0"/>
                <wp:positionH relativeFrom="column">
                  <wp:posOffset>228600</wp:posOffset>
                </wp:positionH>
                <wp:positionV relativeFrom="paragraph">
                  <wp:posOffset>2057400</wp:posOffset>
                </wp:positionV>
                <wp:extent cx="5962650" cy="670484"/>
                <wp:effectExtent l="0" t="0" r="0" b="0"/>
                <wp:wrapNone/>
                <wp:docPr id="1702081194" name="Rectángulo 1702081194"/>
                <wp:cNvGraphicFramePr/>
                <a:graphic xmlns:a="http://schemas.openxmlformats.org/drawingml/2006/main">
                  <a:graphicData uri="http://schemas.microsoft.com/office/word/2010/wordprocessingShape">
                    <wps:wsp>
                      <wps:cNvSpPr/>
                      <wps:spPr>
                        <a:xfrm>
                          <a:off x="2369438" y="3656175"/>
                          <a:ext cx="5953125" cy="247650"/>
                        </a:xfrm>
                        <a:prstGeom prst="rect">
                          <a:avLst/>
                        </a:prstGeom>
                        <a:solidFill>
                          <a:schemeClr val="lt1"/>
                        </a:solidFill>
                        <a:ln>
                          <a:noFill/>
                        </a:ln>
                      </wps:spPr>
                      <wps:txbx>
                        <w:txbxContent>
                          <w:p w14:paraId="1FCF9B1E" w14:textId="4AD3B06F" w:rsidR="00DB65B4" w:rsidRDefault="00000000">
                            <w:pPr>
                              <w:spacing w:after="0" w:line="240" w:lineRule="auto"/>
                              <w:ind w:left="200"/>
                              <w:jc w:val="left"/>
                              <w:textDirection w:val="btLr"/>
                            </w:pPr>
                            <w:r>
                              <w:rPr>
                                <w:rFonts w:ascii="Arial" w:eastAsia="Arial" w:hAnsi="Arial" w:cs="Arial"/>
                                <w:color w:val="000000"/>
                                <w:sz w:val="28"/>
                              </w:rPr>
                              <w:t xml:space="preserve">Datos multicanal (eje. imagen a color </w:t>
                            </w:r>
                            <w:proofErr w:type="gramStart"/>
                            <w:r w:rsidR="0000482A">
                              <w:rPr>
                                <w:rFonts w:ascii="Arial" w:eastAsia="Arial" w:hAnsi="Arial" w:cs="Arial"/>
                                <w:color w:val="000000"/>
                                <w:sz w:val="28"/>
                              </w:rPr>
                              <w:t xml:space="preserve">RGB)  </w:t>
                            </w:r>
                            <w:r>
                              <w:rPr>
                                <w:rFonts w:ascii="Arial" w:eastAsia="Arial" w:hAnsi="Arial" w:cs="Arial"/>
                                <w:color w:val="000000"/>
                                <w:sz w:val="28"/>
                              </w:rPr>
                              <w:t>(</w:t>
                            </w:r>
                            <w:proofErr w:type="gramEnd"/>
                            <w:r>
                              <w:rPr>
                                <w:rFonts w:ascii="Arial" w:eastAsia="Arial" w:hAnsi="Arial" w:cs="Arial"/>
                                <w:color w:val="000000"/>
                                <w:sz w:val="28"/>
                              </w:rPr>
                              <w:t>b) Datos 3D (eje. video, imágenes del cerebro MRI)</w:t>
                            </w:r>
                          </w:p>
                        </w:txbxContent>
                      </wps:txbx>
                      <wps:bodyPr spcFirstLastPara="1" wrap="square" lIns="0" tIns="0" rIns="0" bIns="0" anchor="t" anchorCtr="0">
                        <a:noAutofit/>
                      </wps:bodyPr>
                    </wps:wsp>
                  </a:graphicData>
                </a:graphic>
              </wp:anchor>
            </w:drawing>
          </mc:Choice>
          <mc:Fallback>
            <w:pict>
              <v:rect w14:anchorId="15911D5B" id="Rectángulo 1702081194" o:spid="_x0000_s1028" style="position:absolute;left:0;text-align:left;margin-left:18pt;margin-top:162pt;width:469.5pt;height:52.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" fillcolor="white [3201]" stroked="f">
                <v:textbox inset="0,0,0,0">
                  <w:txbxContent>
                    <w:p w14:paraId="1FCF9B1E" w14:textId="4AD3B06F" w:rsidR="00DB65B4" w:rsidRDefault="00000000">
                      <w:pPr>
                        <w:spacing w:after="0" w:line="240" w:lineRule="auto"/>
                        <w:ind w:left="200"/>
                        <w:jc w:val="left"/>
                        <w:textDirection w:val="btLr"/>
                      </w:pPr>
                      <w:r>
                        <w:rPr>
                          <w:rFonts w:ascii="Arial" w:eastAsia="Arial" w:hAnsi="Arial" w:cs="Arial"/>
                          <w:color w:val="000000"/>
                          <w:sz w:val="28"/>
                        </w:rPr>
                        <w:t xml:space="preserve">Datos multicanal (eje. imagen a color </w:t>
                      </w:r>
                      <w:proofErr w:type="gramStart"/>
                      <w:r w:rsidR="0000482A">
                        <w:rPr>
                          <w:rFonts w:ascii="Arial" w:eastAsia="Arial" w:hAnsi="Arial" w:cs="Arial"/>
                          <w:color w:val="000000"/>
                          <w:sz w:val="28"/>
                        </w:rPr>
                        <w:t xml:space="preserve">RGB)  </w:t>
                      </w:r>
                      <w:r>
                        <w:rPr>
                          <w:rFonts w:ascii="Arial" w:eastAsia="Arial" w:hAnsi="Arial" w:cs="Arial"/>
                          <w:color w:val="000000"/>
                          <w:sz w:val="28"/>
                        </w:rPr>
                        <w:t>(</w:t>
                      </w:r>
                      <w:proofErr w:type="gramEnd"/>
                      <w:r>
                        <w:rPr>
                          <w:rFonts w:ascii="Arial" w:eastAsia="Arial" w:hAnsi="Arial" w:cs="Arial"/>
                          <w:color w:val="000000"/>
                          <w:sz w:val="28"/>
                        </w:rPr>
                        <w:t>b) Datos 3D (eje. video, imágenes del cerebro MRI)</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375BDEC" wp14:editId="2703D2CA">
                <wp:simplePos x="0" y="0"/>
                <wp:positionH relativeFrom="column">
                  <wp:posOffset>1727200</wp:posOffset>
                </wp:positionH>
                <wp:positionV relativeFrom="paragraph">
                  <wp:posOffset>-279399</wp:posOffset>
                </wp:positionV>
                <wp:extent cx="723900" cy="511810"/>
                <wp:effectExtent l="0" t="0" r="0" b="0"/>
                <wp:wrapNone/>
                <wp:docPr id="1702081195" name="Rectángulo 1702081195"/>
                <wp:cNvGraphicFramePr/>
                <a:graphic xmlns:a="http://schemas.openxmlformats.org/drawingml/2006/main">
                  <a:graphicData uri="http://schemas.microsoft.com/office/word/2010/wordprocessingShape">
                    <wps:wsp>
                      <wps:cNvSpPr/>
                      <wps:spPr>
                        <a:xfrm>
                          <a:off x="4988813" y="3528858"/>
                          <a:ext cx="714375" cy="502285"/>
                        </a:xfrm>
                        <a:prstGeom prst="rect">
                          <a:avLst/>
                        </a:prstGeom>
                        <a:solidFill>
                          <a:schemeClr val="lt1"/>
                        </a:solidFill>
                        <a:ln>
                          <a:noFill/>
                        </a:ln>
                      </wps:spPr>
                      <wps:txbx>
                        <w:txbxContent>
                          <w:p w14:paraId="63472542" w14:textId="77777777" w:rsidR="00DB65B4" w:rsidRDefault="00000000">
                            <w:pPr>
                              <w:spacing w:after="0" w:line="240" w:lineRule="auto"/>
                              <w:jc w:val="center"/>
                              <w:textDirection w:val="btLr"/>
                            </w:pPr>
                            <w:r>
                              <w:rPr>
                                <w:color w:val="000000"/>
                              </w:rPr>
                              <w:t>Mapa de funciones</w:t>
                            </w:r>
                          </w:p>
                        </w:txbxContent>
                      </wps:txbx>
                      <wps:bodyPr spcFirstLastPara="1" wrap="square" lIns="0" tIns="0" rIns="0" bIns="0" anchor="t" anchorCtr="0">
                        <a:noAutofit/>
                      </wps:bodyPr>
                    </wps:wsp>
                  </a:graphicData>
                </a:graphic>
              </wp:anchor>
            </w:drawing>
          </mc:Choice>
          <mc:Fallback>
            <w:pict>
              <v:rect w14:anchorId="1375BDEC" id="Rectángulo 1702081195" o:spid="_x0000_s1029" style="position:absolute;left:0;text-align:left;margin-left:136pt;margin-top:-22pt;width:57pt;height:40.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" fillcolor="white [3201]" stroked="f">
                <v:textbox inset="0,0,0,0">
                  <w:txbxContent>
                    <w:p w14:paraId="63472542" w14:textId="77777777" w:rsidR="00DB65B4" w:rsidRDefault="00000000">
                      <w:pPr>
                        <w:spacing w:after="0" w:line="240" w:lineRule="auto"/>
                        <w:jc w:val="center"/>
                        <w:textDirection w:val="btLr"/>
                      </w:pPr>
                      <w:r>
                        <w:rPr>
                          <w:color w:val="000000"/>
                        </w:rPr>
                        <w:t>Mapa de funciones</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58BA50DE" wp14:editId="7EBD4B68">
                <wp:simplePos x="0" y="0"/>
                <wp:positionH relativeFrom="column">
                  <wp:posOffset>5359400</wp:posOffset>
                </wp:positionH>
                <wp:positionV relativeFrom="paragraph">
                  <wp:posOffset>-292099</wp:posOffset>
                </wp:positionV>
                <wp:extent cx="723900" cy="511810"/>
                <wp:effectExtent l="0" t="0" r="0" b="0"/>
                <wp:wrapNone/>
                <wp:docPr id="1702081197" name="Rectángulo 1702081197"/>
                <wp:cNvGraphicFramePr/>
                <a:graphic xmlns:a="http://schemas.openxmlformats.org/drawingml/2006/main">
                  <a:graphicData uri="http://schemas.microsoft.com/office/word/2010/wordprocessingShape">
                    <wps:wsp>
                      <wps:cNvSpPr/>
                      <wps:spPr>
                        <a:xfrm>
                          <a:off x="4988813" y="3528858"/>
                          <a:ext cx="714375" cy="502285"/>
                        </a:xfrm>
                        <a:prstGeom prst="rect">
                          <a:avLst/>
                        </a:prstGeom>
                        <a:solidFill>
                          <a:schemeClr val="lt1"/>
                        </a:solidFill>
                        <a:ln>
                          <a:noFill/>
                        </a:ln>
                      </wps:spPr>
                      <wps:txbx>
                        <w:txbxContent>
                          <w:p w14:paraId="6B2D659B" w14:textId="77777777" w:rsidR="00DB65B4" w:rsidRDefault="00000000">
                            <w:pPr>
                              <w:spacing w:after="0" w:line="240" w:lineRule="auto"/>
                              <w:jc w:val="center"/>
                              <w:textDirection w:val="btLr"/>
                            </w:pPr>
                            <w:r>
                              <w:rPr>
                                <w:color w:val="000000"/>
                              </w:rPr>
                              <w:t>Mapa de funciones</w:t>
                            </w:r>
                          </w:p>
                        </w:txbxContent>
                      </wps:txbx>
                      <wps:bodyPr spcFirstLastPara="1" wrap="square" lIns="0" tIns="0" rIns="0" bIns="0" anchor="t" anchorCtr="0">
                        <a:noAutofit/>
                      </wps:bodyPr>
                    </wps:wsp>
                  </a:graphicData>
                </a:graphic>
              </wp:anchor>
            </w:drawing>
          </mc:Choice>
          <mc:Fallback>
            <w:pict>
              <v:rect w14:anchorId="58BA50DE" id="Rectángulo 1702081197" o:spid="_x0000_s1030" style="position:absolute;left:0;text-align:left;margin-left:422pt;margin-top:-23pt;width:57pt;height:40.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" fillcolor="white [3201]" stroked="f">
                <v:textbox inset="0,0,0,0">
                  <w:txbxContent>
                    <w:p w14:paraId="6B2D659B" w14:textId="77777777" w:rsidR="00DB65B4" w:rsidRDefault="00000000">
                      <w:pPr>
                        <w:spacing w:after="0" w:line="240" w:lineRule="auto"/>
                        <w:jc w:val="center"/>
                        <w:textDirection w:val="btLr"/>
                      </w:pPr>
                      <w:r>
                        <w:rPr>
                          <w:color w:val="000000"/>
                        </w:rPr>
                        <w:t>Mapa de funciones</w:t>
                      </w:r>
                    </w:p>
                  </w:txbxContent>
                </v:textbox>
              </v:rect>
            </w:pict>
          </mc:Fallback>
        </mc:AlternateContent>
      </w:r>
    </w:p>
    <w:p w14:paraId="5BFF47AA" w14:textId="77777777" w:rsidR="00DB65B4" w:rsidRDefault="00DB65B4">
      <w:pPr>
        <w:widowControl/>
        <w:rPr>
          <w:rFonts w:ascii="SamsungOne 400" w:eastAsia="SamsungOne 400" w:hAnsi="SamsungOne 400" w:cs="SamsungOne 400"/>
        </w:rPr>
      </w:pPr>
    </w:p>
    <w:p w14:paraId="6B6D2C88" w14:textId="77777777" w:rsidR="00DB65B4" w:rsidRDefault="00DB65B4">
      <w:pPr>
        <w:widowControl/>
        <w:rPr>
          <w:rFonts w:ascii="SamsungOne 400" w:eastAsia="SamsungOne 400" w:hAnsi="SamsungOne 400" w:cs="SamsungOne 400"/>
        </w:rPr>
      </w:pPr>
    </w:p>
    <w:p w14:paraId="56524D33" w14:textId="77777777" w:rsidR="00DB65B4" w:rsidRDefault="00DB65B4">
      <w:pPr>
        <w:widowControl/>
        <w:rPr>
          <w:rFonts w:ascii="SamsungOne 400" w:eastAsia="SamsungOne 400" w:hAnsi="SamsungOne 400" w:cs="SamsungOne 400"/>
        </w:rPr>
      </w:pPr>
    </w:p>
    <w:p w14:paraId="2E6877AB" w14:textId="77777777" w:rsidR="00DB65B4" w:rsidRDefault="00DB65B4">
      <w:pPr>
        <w:widowControl/>
        <w:rPr>
          <w:rFonts w:ascii="SamsungOne 400" w:eastAsia="SamsungOne 400" w:hAnsi="SamsungOne 400" w:cs="SamsungOne 400"/>
        </w:rPr>
      </w:pPr>
    </w:p>
    <w:p w14:paraId="78C3A24D" w14:textId="77777777" w:rsidR="00DB65B4" w:rsidRDefault="00DB65B4">
      <w:pPr>
        <w:widowControl/>
        <w:rPr>
          <w:rFonts w:ascii="SamsungOne 400" w:eastAsia="SamsungOne 400" w:hAnsi="SamsungOne 400" w:cs="SamsungOne 400"/>
        </w:rPr>
      </w:pPr>
    </w:p>
    <w:p w14:paraId="0436533F" w14:textId="77777777" w:rsidR="00DB65B4" w:rsidRDefault="00DB65B4">
      <w:pPr>
        <w:widowControl/>
        <w:rPr>
          <w:rFonts w:ascii="SamsungOne 400" w:eastAsia="SamsungOne 400" w:hAnsi="SamsungOne 400" w:cs="SamsungOne 400"/>
        </w:rPr>
      </w:pPr>
    </w:p>
    <w:p w14:paraId="33244153" w14:textId="77777777" w:rsidR="00DB65B4" w:rsidRPr="0000482A" w:rsidRDefault="00DB65B4">
      <w:pPr>
        <w:widowControl/>
        <w:rPr>
          <w:rFonts w:ascii="SamsungOne 400" w:eastAsia="SamsungOne 400" w:hAnsi="SamsungOne 400" w:cs="SamsungOne 400"/>
          <w:lang w:val="es-MX"/>
        </w:rPr>
      </w:pPr>
    </w:p>
    <w:p w14:paraId="4B6CFBC8" w14:textId="48CB4A86" w:rsidR="004D5AC7" w:rsidRDefault="004D5AC7">
      <w:pPr>
        <w:widowControl/>
        <w:rPr>
          <w:rFonts w:ascii="SamsungOne 400" w:eastAsia="SamsungOne 400" w:hAnsi="SamsungOne 400" w:cs="SamsungOne 400"/>
        </w:rPr>
      </w:pPr>
    </w:p>
    <w:p w14:paraId="4B6B3E58" w14:textId="77777777" w:rsidR="004D5AC7" w:rsidRDefault="004D5AC7">
      <w:pPr>
        <w:widowControl/>
        <w:rPr>
          <w:rFonts w:ascii="SamsungOne 400" w:eastAsia="SamsungOne 400" w:hAnsi="SamsungOne 400" w:cs="SamsungOne 400"/>
        </w:rPr>
      </w:pPr>
    </w:p>
    <w:p w14:paraId="766F6FB0" w14:textId="77777777" w:rsidR="004D5AC7" w:rsidRDefault="004D5AC7">
      <w:pPr>
        <w:widowControl/>
        <w:rPr>
          <w:rFonts w:ascii="SamsungOne 400" w:eastAsia="SamsungOne 400" w:hAnsi="SamsungOne 400" w:cs="SamsungOne 400"/>
        </w:rPr>
      </w:pPr>
    </w:p>
    <w:p w14:paraId="630E8976" w14:textId="77777777" w:rsidR="004D5AC7" w:rsidRDefault="004D5AC7">
      <w:pPr>
        <w:widowControl/>
        <w:rPr>
          <w:rFonts w:ascii="SamsungOne 400" w:eastAsia="SamsungOne 400" w:hAnsi="SamsungOne 400" w:cs="SamsungOne 400"/>
        </w:rPr>
      </w:pPr>
    </w:p>
    <w:p w14:paraId="3ACF12F2" w14:textId="77777777" w:rsidR="004D5AC7" w:rsidRDefault="004D5AC7">
      <w:pPr>
        <w:widowControl/>
        <w:rPr>
          <w:rFonts w:ascii="SamsungOne 400" w:eastAsia="SamsungOne 400" w:hAnsi="SamsungOne 400" w:cs="SamsungOne 400"/>
        </w:rPr>
      </w:pPr>
    </w:p>
    <w:p w14:paraId="40A18F1F" w14:textId="77777777" w:rsidR="004D5AC7" w:rsidRDefault="004D5AC7">
      <w:pPr>
        <w:widowControl/>
        <w:rPr>
          <w:rFonts w:ascii="SamsungOne 400" w:eastAsia="SamsungOne 400" w:hAnsi="SamsungOne 400" w:cs="SamsungOne 400"/>
        </w:rPr>
      </w:pPr>
    </w:p>
    <w:p w14:paraId="4124F06F" w14:textId="77777777" w:rsidR="004D5AC7" w:rsidRDefault="004D5AC7">
      <w:pPr>
        <w:widowControl/>
        <w:rPr>
          <w:rFonts w:ascii="SamsungOne 400" w:eastAsia="SamsungOne 400" w:hAnsi="SamsungOne 400" w:cs="SamsungOne 400"/>
        </w:rPr>
      </w:pPr>
    </w:p>
    <w:p w14:paraId="51223044" w14:textId="77777777" w:rsidR="004D5AC7" w:rsidRDefault="004D5AC7">
      <w:pPr>
        <w:widowControl/>
        <w:rPr>
          <w:rFonts w:ascii="SamsungOne 400" w:eastAsia="SamsungOne 400" w:hAnsi="SamsungOne 400" w:cs="SamsungOne 400"/>
        </w:rPr>
      </w:pPr>
    </w:p>
    <w:p w14:paraId="1E106602" w14:textId="77777777" w:rsidR="004D5AC7" w:rsidRDefault="004D5AC7">
      <w:pPr>
        <w:widowControl/>
        <w:rPr>
          <w:rFonts w:ascii="SamsungOne 400" w:eastAsia="SamsungOne 400" w:hAnsi="SamsungOne 400" w:cs="SamsungOne 400"/>
        </w:rPr>
      </w:pPr>
    </w:p>
    <w:p w14:paraId="2FC1B29F" w14:textId="77777777" w:rsidR="004D5AC7" w:rsidRDefault="004D5AC7">
      <w:pPr>
        <w:widowControl/>
        <w:rPr>
          <w:rFonts w:ascii="SamsungOne 400" w:eastAsia="SamsungOne 400" w:hAnsi="SamsungOne 400" w:cs="SamsungOne 400"/>
        </w:rPr>
      </w:pPr>
    </w:p>
    <w:p w14:paraId="1B7EF48C" w14:textId="77777777" w:rsidR="00DB65B4" w:rsidRDefault="00000000">
      <w:pPr>
        <w:numPr>
          <w:ilvl w:val="0"/>
          <w:numId w:val="2"/>
        </w:numPr>
        <w:pBdr>
          <w:top w:val="nil"/>
          <w:left w:val="nil"/>
          <w:bottom w:val="nil"/>
          <w:right w:val="nil"/>
          <w:between w:val="nil"/>
        </w:pBdr>
        <w:rPr>
          <w:rFonts w:ascii="SamsungOne 400" w:eastAsia="SamsungOne 400" w:hAnsi="SamsungOne 400" w:cs="SamsungOne 400"/>
          <w:color w:val="000000"/>
        </w:rPr>
      </w:pPr>
      <w:r>
        <w:rPr>
          <w:rFonts w:ascii="SamsungOne 400" w:eastAsia="SamsungOne 400" w:hAnsi="SamsungOne 400" w:cs="SamsungOne 400"/>
          <w:color w:val="000000"/>
        </w:rPr>
        <w:lastRenderedPageBreak/>
        <w:t xml:space="preserve">Aplicar la función </w:t>
      </w:r>
      <w:proofErr w:type="spellStart"/>
      <w:r>
        <w:rPr>
          <w:rFonts w:ascii="SamsungOne 400" w:eastAsia="SamsungOne 400" w:hAnsi="SamsungOne 400" w:cs="SamsungOne 400"/>
          <w:color w:val="000000"/>
        </w:rPr>
        <w:t>softmax</w:t>
      </w:r>
      <w:proofErr w:type="spellEnd"/>
      <w:r>
        <w:rPr>
          <w:rFonts w:ascii="SamsungOne 400" w:eastAsia="SamsungOne 400" w:hAnsi="SamsungOne 400" w:cs="SamsungOne 400"/>
          <w:color w:val="000000"/>
        </w:rPr>
        <w:t xml:space="preserve"> cuando la salida de la red neuronal es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(0.4,2.0,0.001,0.32)</m:t>
            </m:r>
          </m:e>
          <m:sup>
            <m:r>
              <w:rPr>
                <w:rFonts w:ascii="Cambria Math" w:eastAsia="Cambria Math" w:hAnsi="Cambria Math" w:cs="Cambria Math"/>
                <w:color w:val="000000"/>
              </w:rPr>
              <m:t>T</m:t>
            </m:r>
          </m:sup>
        </m:sSup>
      </m:oMath>
      <w:r>
        <w:rPr>
          <w:rFonts w:ascii="SamsungOne 400" w:eastAsia="SamsungOne 400" w:hAnsi="SamsungOne 400" w:cs="SamsungOne 400"/>
          <w:color w:val="000000"/>
        </w:rPr>
        <w:t xml:space="preserve"> y escribir el resultado. </w:t>
      </w:r>
    </w:p>
    <w:p w14:paraId="7078613E" w14:textId="6BFD3E53" w:rsidR="00DB65B4" w:rsidRDefault="004D5AC7">
      <w:pPr>
        <w:widowControl/>
        <w:spacing w:after="0" w:line="276" w:lineRule="auto"/>
        <w:jc w:val="left"/>
        <w:rPr>
          <w:rFonts w:ascii="SamsungOne 400" w:eastAsia="SamsungOne 400" w:hAnsi="SamsungOne 400" w:cs="SamsungOne 400"/>
        </w:rPr>
      </w:pPr>
      <w:r w:rsidRPr="004D5AC7">
        <w:rPr>
          <w:rFonts w:ascii="SamsungOne 400" w:eastAsia="SamsungOne 400" w:hAnsi="SamsungOne 400" w:cs="SamsungOne 400"/>
        </w:rPr>
        <w:drawing>
          <wp:inline distT="0" distB="0" distL="0" distR="0" wp14:anchorId="6D4CDF20" wp14:editId="0AB9223B">
            <wp:extent cx="6234023" cy="4436827"/>
            <wp:effectExtent l="0" t="0" r="0" b="1905"/>
            <wp:docPr id="5194349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4948" name="Imagen 1" descr="Interfaz de usuario gráfica, Texto, Aplicación&#10;&#10;El contenido generado por IA puede ser incorrecto."/>
                    <pic:cNvPicPr/>
                  </pic:nvPicPr>
                  <pic:blipFill>
                    <a:blip r:embed="rId9"/>
                    <a:stretch>
                      <a:fillRect/>
                    </a:stretch>
                  </pic:blipFill>
                  <pic:spPr>
                    <a:xfrm>
                      <a:off x="0" y="0"/>
                      <a:ext cx="6237466" cy="4439278"/>
                    </a:xfrm>
                    <a:prstGeom prst="rect">
                      <a:avLst/>
                    </a:prstGeom>
                  </pic:spPr>
                </pic:pic>
              </a:graphicData>
            </a:graphic>
          </wp:inline>
        </w:drawing>
      </w:r>
    </w:p>
    <w:p w14:paraId="5537852D" w14:textId="77777777" w:rsidR="00DB65B4" w:rsidRDefault="00DB65B4">
      <w:pPr>
        <w:widowControl/>
        <w:spacing w:after="0" w:line="276" w:lineRule="auto"/>
        <w:jc w:val="left"/>
        <w:rPr>
          <w:rFonts w:ascii="SamsungOne 400" w:eastAsia="SamsungOne 400" w:hAnsi="SamsungOne 400" w:cs="SamsungOne 400"/>
        </w:rPr>
      </w:pPr>
    </w:p>
    <w:p w14:paraId="4DFD00B7" w14:textId="77777777" w:rsidR="00DB65B4" w:rsidRDefault="00DB65B4">
      <w:pPr>
        <w:widowControl/>
        <w:spacing w:after="0" w:line="276" w:lineRule="auto"/>
        <w:jc w:val="left"/>
        <w:rPr>
          <w:rFonts w:ascii="SamsungOne 400" w:eastAsia="SamsungOne 400" w:hAnsi="SamsungOne 400" w:cs="SamsungOne 400"/>
        </w:rPr>
      </w:pPr>
    </w:p>
    <w:p w14:paraId="7E113F7F" w14:textId="77777777" w:rsidR="00DB65B4" w:rsidRDefault="00DB65B4">
      <w:pPr>
        <w:widowControl/>
        <w:spacing w:after="0" w:line="276" w:lineRule="auto"/>
        <w:jc w:val="left"/>
        <w:rPr>
          <w:rFonts w:ascii="SamsungOne 400" w:eastAsia="SamsungOne 400" w:hAnsi="SamsungOne 400" w:cs="SamsungOne 400"/>
        </w:rPr>
      </w:pPr>
    </w:p>
    <w:p w14:paraId="76BDF53A" w14:textId="77777777" w:rsidR="00DB65B4" w:rsidRDefault="00000000">
      <w:pPr>
        <w:widowControl/>
        <w:rPr>
          <w:rFonts w:ascii="SamsungOne 400" w:eastAsia="SamsungOne 400" w:hAnsi="SamsungOne 400" w:cs="SamsungOne 400"/>
        </w:rPr>
      </w:pPr>
      <w:r>
        <w:br w:type="page"/>
      </w:r>
    </w:p>
    <w:p w14:paraId="7075A947" w14:textId="77777777" w:rsidR="00DB65B4" w:rsidRDefault="00000000">
      <w:pPr>
        <w:numPr>
          <w:ilvl w:val="0"/>
          <w:numId w:val="2"/>
        </w:numPr>
        <w:pBdr>
          <w:top w:val="nil"/>
          <w:left w:val="nil"/>
          <w:bottom w:val="nil"/>
          <w:right w:val="nil"/>
          <w:between w:val="nil"/>
        </w:pBdr>
        <w:spacing w:after="0"/>
        <w:rPr>
          <w:rFonts w:ascii="SamsungOne 400" w:eastAsia="SamsungOne 400" w:hAnsi="SamsungOne 400" w:cs="SamsungOne 400"/>
          <w:color w:val="000000"/>
        </w:rPr>
      </w:pPr>
      <w:r>
        <w:rPr>
          <w:rFonts w:ascii="SamsungOne 400" w:eastAsia="SamsungOne 400" w:hAnsi="SamsungOne 400" w:cs="SamsungOne 400"/>
          <w:color w:val="000000"/>
        </w:rPr>
        <w:lastRenderedPageBreak/>
        <w:t>Forme un modelo de predicción de series temporales basado en RNN con referencia al siguiente código.</w:t>
      </w:r>
    </w:p>
    <w:p w14:paraId="6CEC08B1" w14:textId="77777777" w:rsidR="00DB65B4" w:rsidRDefault="00DB65B4">
      <w:pPr>
        <w:widowControl/>
        <w:pBdr>
          <w:top w:val="nil"/>
          <w:left w:val="nil"/>
          <w:bottom w:val="nil"/>
          <w:right w:val="nil"/>
          <w:between w:val="nil"/>
        </w:pBdr>
        <w:spacing w:after="0" w:line="276" w:lineRule="auto"/>
        <w:ind w:left="400"/>
        <w:jc w:val="left"/>
        <w:rPr>
          <w:rFonts w:ascii="SamsungOne 400" w:eastAsia="SamsungOne 400" w:hAnsi="SamsungOne 400" w:cs="SamsungOne 400"/>
          <w:color w:val="000000"/>
        </w:rPr>
      </w:pPr>
    </w:p>
    <w:tbl>
      <w:tblPr>
        <w:tblStyle w:val="a1"/>
        <w:tblW w:w="935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5"/>
      </w:tblGrid>
      <w:tr w:rsidR="00DB65B4" w:rsidRPr="004D5AC7" w14:paraId="7D746A2F" w14:textId="77777777">
        <w:tc>
          <w:tcPr>
            <w:tcW w:w="9355" w:type="dxa"/>
          </w:tcPr>
          <w:p w14:paraId="361670E7"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 xml:space="preserve">importar pandas como </w:t>
            </w:r>
            <w:proofErr w:type="spellStart"/>
            <w:r>
              <w:rPr>
                <w:rFonts w:ascii="D2Coding" w:eastAsia="D2Coding" w:hAnsi="D2Coding" w:cs="D2Coding"/>
                <w:color w:val="000000"/>
              </w:rPr>
              <w:t>pd</w:t>
            </w:r>
            <w:proofErr w:type="spellEnd"/>
          </w:p>
          <w:p w14:paraId="15F61879"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 xml:space="preserve">importar </w:t>
            </w:r>
            <w:proofErr w:type="spellStart"/>
            <w:r>
              <w:rPr>
                <w:rFonts w:ascii="D2Coding" w:eastAsia="D2Coding" w:hAnsi="D2Coding" w:cs="D2Coding"/>
                <w:color w:val="000000"/>
              </w:rPr>
              <w:t>numpy</w:t>
            </w:r>
            <w:proofErr w:type="spellEnd"/>
            <w:r>
              <w:rPr>
                <w:rFonts w:ascii="D2Coding" w:eastAsia="D2Coding" w:hAnsi="D2Coding" w:cs="D2Coding"/>
                <w:color w:val="000000"/>
              </w:rPr>
              <w:t xml:space="preserve"> como </w:t>
            </w:r>
            <w:proofErr w:type="spellStart"/>
            <w:r>
              <w:rPr>
                <w:rFonts w:ascii="D2Coding" w:eastAsia="D2Coding" w:hAnsi="D2Coding" w:cs="D2Coding"/>
                <w:color w:val="000000"/>
              </w:rPr>
              <w:t>np</w:t>
            </w:r>
            <w:proofErr w:type="spellEnd"/>
          </w:p>
          <w:p w14:paraId="1D15A989"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 xml:space="preserve">desde </w:t>
            </w:r>
            <w:proofErr w:type="spellStart"/>
            <w:proofErr w:type="gramStart"/>
            <w:r>
              <w:rPr>
                <w:rFonts w:ascii="D2Coding" w:eastAsia="D2Coding" w:hAnsi="D2Coding" w:cs="D2Coding"/>
                <w:color w:val="000000"/>
              </w:rPr>
              <w:t>sklearn.model</w:t>
            </w:r>
            <w:proofErr w:type="gramEnd"/>
            <w:r>
              <w:rPr>
                <w:rFonts w:ascii="D2Coding" w:eastAsia="D2Coding" w:hAnsi="D2Coding" w:cs="D2Coding"/>
                <w:color w:val="000000"/>
              </w:rPr>
              <w:t>_selection</w:t>
            </w:r>
            <w:proofErr w:type="spellEnd"/>
            <w:r>
              <w:rPr>
                <w:rFonts w:ascii="D2Coding" w:eastAsia="D2Coding" w:hAnsi="D2Coding" w:cs="D2Coding"/>
                <w:color w:val="000000"/>
              </w:rPr>
              <w:t xml:space="preserve"> importar </w:t>
            </w:r>
            <w:proofErr w:type="spellStart"/>
            <w:r>
              <w:rPr>
                <w:rFonts w:ascii="D2Coding" w:eastAsia="D2Coding" w:hAnsi="D2Coding" w:cs="D2Coding"/>
                <w:color w:val="000000"/>
              </w:rPr>
              <w:t>train_test_split</w:t>
            </w:r>
            <w:proofErr w:type="spellEnd"/>
          </w:p>
          <w:p w14:paraId="63159C7F"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 xml:space="preserve">desde </w:t>
            </w:r>
            <w:proofErr w:type="spellStart"/>
            <w:proofErr w:type="gramStart"/>
            <w:r>
              <w:rPr>
                <w:rFonts w:ascii="D2Coding" w:eastAsia="D2Coding" w:hAnsi="D2Coding" w:cs="D2Coding"/>
                <w:color w:val="000000"/>
              </w:rPr>
              <w:t>sklearn.preprocessing</w:t>
            </w:r>
            <w:proofErr w:type="spellEnd"/>
            <w:proofErr w:type="gramEnd"/>
            <w:r>
              <w:rPr>
                <w:rFonts w:ascii="D2Coding" w:eastAsia="D2Coding" w:hAnsi="D2Coding" w:cs="D2Coding"/>
                <w:color w:val="000000"/>
              </w:rPr>
              <w:t xml:space="preserve"> importar </w:t>
            </w:r>
            <w:proofErr w:type="spellStart"/>
            <w:r>
              <w:rPr>
                <w:rFonts w:ascii="D2Coding" w:eastAsia="D2Coding" w:hAnsi="D2Coding" w:cs="D2Coding"/>
                <w:color w:val="000000"/>
              </w:rPr>
              <w:t>MinMaxScaler</w:t>
            </w:r>
            <w:proofErr w:type="spellEnd"/>
          </w:p>
          <w:p w14:paraId="4F21A906"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 xml:space="preserve">importar </w:t>
            </w:r>
            <w:proofErr w:type="spellStart"/>
            <w:r>
              <w:rPr>
                <w:rFonts w:ascii="D2Coding" w:eastAsia="D2Coding" w:hAnsi="D2Coding" w:cs="D2Coding"/>
                <w:color w:val="000000"/>
              </w:rPr>
              <w:t>tensorflow</w:t>
            </w:r>
            <w:proofErr w:type="spellEnd"/>
            <w:r>
              <w:rPr>
                <w:rFonts w:ascii="D2Coding" w:eastAsia="D2Coding" w:hAnsi="D2Coding" w:cs="D2Coding"/>
                <w:color w:val="000000"/>
              </w:rPr>
              <w:t xml:space="preserve"> como </w:t>
            </w:r>
            <w:proofErr w:type="spellStart"/>
            <w:r>
              <w:rPr>
                <w:rFonts w:ascii="D2Coding" w:eastAsia="D2Coding" w:hAnsi="D2Coding" w:cs="D2Coding"/>
                <w:color w:val="000000"/>
              </w:rPr>
              <w:t>tf</w:t>
            </w:r>
            <w:proofErr w:type="spellEnd"/>
          </w:p>
          <w:p w14:paraId="595E32CE" w14:textId="77777777" w:rsidR="00DB65B4" w:rsidRDefault="00000000">
            <w:pPr>
              <w:ind w:left="34"/>
              <w:jc w:val="left"/>
              <w:rPr>
                <w:rFonts w:ascii="D2Coding" w:eastAsia="D2Coding" w:hAnsi="D2Coding" w:cs="D2Coding"/>
                <w:color w:val="000000"/>
              </w:rPr>
            </w:pPr>
            <w:r>
              <w:rPr>
                <w:rFonts w:ascii="D2Coding" w:eastAsia="D2Coding" w:hAnsi="D2Coding" w:cs="D2Coding"/>
                <w:color w:val="000000"/>
              </w:rPr>
              <w:t xml:space="preserve">importar </w:t>
            </w:r>
            <w:proofErr w:type="spellStart"/>
            <w:proofErr w:type="gramStart"/>
            <w:r>
              <w:rPr>
                <w:rFonts w:ascii="D2Coding" w:eastAsia="D2Coding" w:hAnsi="D2Coding" w:cs="D2Coding"/>
                <w:color w:val="000000"/>
              </w:rPr>
              <w:t>matplotlib.pyplot</w:t>
            </w:r>
            <w:proofErr w:type="spellEnd"/>
            <w:proofErr w:type="gramEnd"/>
            <w:r>
              <w:rPr>
                <w:rFonts w:ascii="D2Coding" w:eastAsia="D2Coding" w:hAnsi="D2Coding" w:cs="D2Coding"/>
                <w:color w:val="000000"/>
              </w:rPr>
              <w:t xml:space="preserve"> como </w:t>
            </w:r>
            <w:proofErr w:type="spellStart"/>
            <w:r>
              <w:rPr>
                <w:rFonts w:ascii="D2Coding" w:eastAsia="D2Coding" w:hAnsi="D2Coding" w:cs="D2Coding"/>
                <w:color w:val="000000"/>
              </w:rPr>
              <w:t>plt</w:t>
            </w:r>
            <w:proofErr w:type="spellEnd"/>
          </w:p>
          <w:p w14:paraId="0DCFEAB2" w14:textId="77777777" w:rsidR="00DB65B4" w:rsidRDefault="00DB65B4">
            <w:pPr>
              <w:ind w:left="34"/>
              <w:jc w:val="left"/>
              <w:rPr>
                <w:rFonts w:ascii="D2Coding" w:eastAsia="D2Coding" w:hAnsi="D2Coding" w:cs="D2Coding"/>
                <w:color w:val="000000"/>
              </w:rPr>
            </w:pPr>
          </w:p>
          <w:p w14:paraId="7C6B6AAE" w14:textId="77777777" w:rsidR="00DB65B4" w:rsidRDefault="00000000">
            <w:pPr>
              <w:ind w:left="34"/>
              <w:jc w:val="left"/>
              <w:rPr>
                <w:rFonts w:ascii="Calibri" w:eastAsia="Calibri" w:hAnsi="Calibri" w:cs="Calibri"/>
                <w:color w:val="000000"/>
              </w:rPr>
            </w:pPr>
            <w:r>
              <w:rPr>
                <w:rFonts w:ascii="D2Coding" w:eastAsia="D2Coding" w:hAnsi="D2Coding" w:cs="D2Coding"/>
                <w:color w:val="000000"/>
              </w:rPr>
              <w:t xml:space="preserve"># </w:t>
            </w:r>
            <w:proofErr w:type="spellStart"/>
            <w:r>
              <w:rPr>
                <w:rFonts w:ascii="D2Coding" w:eastAsia="D2Coding" w:hAnsi="D2Coding" w:cs="D2Coding"/>
                <w:color w:val="000000"/>
              </w:rPr>
              <w:t>read</w:t>
            </w:r>
            <w:proofErr w:type="spellEnd"/>
            <w:r>
              <w:rPr>
                <w:rFonts w:ascii="D2Coding" w:eastAsia="D2Coding" w:hAnsi="D2Coding" w:cs="D2Coding"/>
                <w:color w:val="000000"/>
              </w:rPr>
              <w:t xml:space="preserve"> data</w:t>
            </w:r>
            <w:sdt>
              <w:sdtPr>
                <w:tag w:val="goog_rdk_0"/>
                <w:id w:val="268820706"/>
              </w:sdtPr>
              <w:sdtContent>
                <w:ins w:id="0" w:author="Microsoft Word" w:date="2024-12-06T12:58:00Z">
                  <w:r>
                    <w:rPr>
                      <w:rFonts w:ascii="D2Coding" w:eastAsia="D2Coding" w:hAnsi="D2Coding" w:cs="D2Coding"/>
                      <w:color w:val="000000"/>
                    </w:rPr>
                    <w:t># Leer datos</w:t>
                  </w:r>
                </w:ins>
              </w:sdtContent>
            </w:sdt>
          </w:p>
          <w:p w14:paraId="3FE88202" w14:textId="77777777" w:rsidR="00DB65B4" w:rsidRDefault="00000000">
            <w:pPr>
              <w:ind w:left="34"/>
              <w:jc w:val="left"/>
              <w:rPr>
                <w:rFonts w:ascii="D2Coding" w:eastAsia="D2Coding" w:hAnsi="D2Coding" w:cs="D2Coding"/>
                <w:color w:val="000000"/>
              </w:rPr>
            </w:pPr>
            <w:proofErr w:type="spellStart"/>
            <w:r>
              <w:rPr>
                <w:rFonts w:ascii="D2Coding" w:eastAsia="D2Coding" w:hAnsi="D2Coding" w:cs="D2Coding"/>
                <w:color w:val="000000"/>
              </w:rPr>
              <w:t>df</w:t>
            </w:r>
            <w:proofErr w:type="spellEnd"/>
            <w:r>
              <w:rPr>
                <w:rFonts w:ascii="D2Coding" w:eastAsia="D2Coding" w:hAnsi="D2Coding" w:cs="D2Coding"/>
                <w:color w:val="000000"/>
              </w:rPr>
              <w:t xml:space="preserve"> = </w:t>
            </w:r>
            <w:proofErr w:type="spellStart"/>
            <w:proofErr w:type="gramStart"/>
            <w:r>
              <w:rPr>
                <w:rFonts w:ascii="D2Coding" w:eastAsia="D2Coding" w:hAnsi="D2Coding" w:cs="D2Coding"/>
                <w:color w:val="000000"/>
              </w:rPr>
              <w:t>pd.read</w:t>
            </w:r>
            <w:proofErr w:type="gramEnd"/>
            <w:r>
              <w:rPr>
                <w:rFonts w:ascii="D2Coding" w:eastAsia="D2Coding" w:hAnsi="D2Coding" w:cs="D2Coding"/>
                <w:color w:val="000000"/>
              </w:rPr>
              <w:t>_csv</w:t>
            </w:r>
            <w:proofErr w:type="spellEnd"/>
            <w:r>
              <w:rPr>
                <w:rFonts w:ascii="D2Coding" w:eastAsia="D2Coding" w:hAnsi="D2Coding" w:cs="D2Coding"/>
                <w:color w:val="000000"/>
              </w:rPr>
              <w:t xml:space="preserve">('data_boston.csv', </w:t>
            </w:r>
            <w:proofErr w:type="spellStart"/>
            <w:r>
              <w:rPr>
                <w:rFonts w:ascii="D2Coding" w:eastAsia="D2Coding" w:hAnsi="D2Coding" w:cs="D2Coding"/>
                <w:color w:val="000000"/>
              </w:rPr>
              <w:t>header</w:t>
            </w:r>
            <w:proofErr w:type="spellEnd"/>
            <w:r>
              <w:rPr>
                <w:rFonts w:ascii="D2Coding" w:eastAsia="D2Coding" w:hAnsi="D2Coding" w:cs="D2Coding"/>
                <w:color w:val="000000"/>
              </w:rPr>
              <w:t>='</w:t>
            </w:r>
            <w:proofErr w:type="spellStart"/>
            <w:r>
              <w:rPr>
                <w:rFonts w:ascii="D2Coding" w:eastAsia="D2Coding" w:hAnsi="D2Coding" w:cs="D2Coding"/>
                <w:color w:val="000000"/>
              </w:rPr>
              <w:t>infer</w:t>
            </w:r>
            <w:proofErr w:type="spellEnd"/>
            <w:r>
              <w:rPr>
                <w:rFonts w:ascii="D2Coding" w:eastAsia="D2Coding" w:hAnsi="D2Coding" w:cs="D2Coding"/>
                <w:color w:val="000000"/>
              </w:rPr>
              <w:t xml:space="preserve">', </w:t>
            </w:r>
            <w:proofErr w:type="spellStart"/>
            <w:r>
              <w:rPr>
                <w:rFonts w:ascii="D2Coding" w:eastAsia="D2Coding" w:hAnsi="D2Coding" w:cs="D2Coding"/>
                <w:color w:val="000000"/>
              </w:rPr>
              <w:t>encoding</w:t>
            </w:r>
            <w:proofErr w:type="spellEnd"/>
            <w:r>
              <w:rPr>
                <w:rFonts w:ascii="D2Coding" w:eastAsia="D2Coding" w:hAnsi="D2Coding" w:cs="D2Coding"/>
                <w:color w:val="000000"/>
              </w:rPr>
              <w:t>='latin1')</w:t>
            </w:r>
          </w:p>
          <w:p w14:paraId="55D056AD" w14:textId="77777777" w:rsidR="00DB65B4" w:rsidRPr="0000482A" w:rsidRDefault="00000000">
            <w:pPr>
              <w:ind w:left="34"/>
              <w:jc w:val="left"/>
              <w:rPr>
                <w:rFonts w:ascii="D2Coding" w:eastAsia="D2Coding" w:hAnsi="D2Coding" w:cs="D2Coding"/>
                <w:color w:val="000000"/>
                <w:lang w:val="en-US"/>
              </w:rPr>
            </w:pPr>
            <w:proofErr w:type="spellStart"/>
            <w:r w:rsidRPr="0000482A">
              <w:rPr>
                <w:rFonts w:ascii="D2Coding" w:eastAsia="D2Coding" w:hAnsi="D2Coding" w:cs="D2Coding"/>
                <w:color w:val="000000"/>
                <w:lang w:val="en-US"/>
              </w:rPr>
              <w:t>df</w:t>
            </w:r>
            <w:proofErr w:type="spellEnd"/>
            <w:r w:rsidRPr="0000482A">
              <w:rPr>
                <w:rFonts w:ascii="D2Coding" w:eastAsia="D2Coding" w:hAnsi="D2Coding" w:cs="D2Coding"/>
                <w:color w:val="000000"/>
                <w:lang w:val="en-US"/>
              </w:rPr>
              <w:t xml:space="preserve"> = </w:t>
            </w:r>
            <w:proofErr w:type="spellStart"/>
            <w:proofErr w:type="gramStart"/>
            <w:r w:rsidRPr="0000482A">
              <w:rPr>
                <w:rFonts w:ascii="D2Coding" w:eastAsia="D2Coding" w:hAnsi="D2Coding" w:cs="D2Coding"/>
                <w:color w:val="000000"/>
                <w:lang w:val="en-US"/>
              </w:rPr>
              <w:t>df</w:t>
            </w:r>
            <w:proofErr w:type="spellEnd"/>
            <w:r w:rsidRPr="0000482A">
              <w:rPr>
                <w:rFonts w:ascii="D2Coding" w:eastAsia="D2Coding" w:hAnsi="D2Coding" w:cs="D2Coding"/>
                <w:color w:val="000000"/>
                <w:lang w:val="en-US"/>
              </w:rPr>
              <w:t>[[</w:t>
            </w:r>
            <w:proofErr w:type="gramEnd"/>
            <w:r w:rsidRPr="0000482A">
              <w:rPr>
                <w:rFonts w:ascii="D2Coding" w:eastAsia="D2Coding" w:hAnsi="D2Coding" w:cs="D2Coding"/>
                <w:color w:val="000000"/>
                <w:lang w:val="en-US"/>
              </w:rPr>
              <w:t>'PRICE']]</w:t>
            </w:r>
          </w:p>
          <w:p w14:paraId="3499FD6B" w14:textId="77777777" w:rsidR="00DB65B4" w:rsidRPr="0000482A" w:rsidRDefault="00DB65B4">
            <w:pPr>
              <w:ind w:left="34"/>
              <w:jc w:val="left"/>
              <w:rPr>
                <w:rFonts w:ascii="D2Coding" w:eastAsia="D2Coding" w:hAnsi="D2Coding" w:cs="D2Coding"/>
                <w:color w:val="000000"/>
                <w:lang w:val="en-US"/>
              </w:rPr>
            </w:pPr>
          </w:p>
          <w:p w14:paraId="129BD228"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scale input &amp; X, y</w:t>
            </w:r>
          </w:p>
          <w:p w14:paraId="7EDA0BAA"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xml:space="preserve">scaler = </w:t>
            </w:r>
            <w:proofErr w:type="spellStart"/>
            <w:proofErr w:type="gramStart"/>
            <w:r w:rsidRPr="0000482A">
              <w:rPr>
                <w:rFonts w:ascii="D2Coding" w:eastAsia="D2Coding" w:hAnsi="D2Coding" w:cs="D2Coding"/>
                <w:color w:val="000000"/>
                <w:lang w:val="en-US"/>
              </w:rPr>
              <w:t>MinMaxScaler</w:t>
            </w:r>
            <w:proofErr w:type="spellEnd"/>
            <w:r w:rsidRPr="0000482A">
              <w:rPr>
                <w:rFonts w:ascii="D2Coding" w:eastAsia="D2Coding" w:hAnsi="D2Coding" w:cs="D2Coding"/>
                <w:color w:val="000000"/>
                <w:lang w:val="en-US"/>
              </w:rPr>
              <w:t>(</w:t>
            </w:r>
            <w:proofErr w:type="gramEnd"/>
            <w:r w:rsidRPr="0000482A">
              <w:rPr>
                <w:rFonts w:ascii="D2Coding" w:eastAsia="D2Coding" w:hAnsi="D2Coding" w:cs="D2Coding"/>
                <w:color w:val="000000"/>
                <w:lang w:val="en-US"/>
              </w:rPr>
              <w:t>)</w:t>
            </w:r>
          </w:p>
          <w:p w14:paraId="0DFE6F5F" w14:textId="77777777" w:rsidR="00DB65B4" w:rsidRPr="0000482A" w:rsidRDefault="00000000">
            <w:pPr>
              <w:ind w:left="34"/>
              <w:jc w:val="left"/>
              <w:rPr>
                <w:rFonts w:ascii="D2Coding" w:eastAsia="D2Coding" w:hAnsi="D2Coding" w:cs="D2Coding"/>
                <w:color w:val="000000"/>
                <w:lang w:val="en-US"/>
              </w:rPr>
            </w:pPr>
            <w:proofErr w:type="spellStart"/>
            <w:r w:rsidRPr="0000482A">
              <w:rPr>
                <w:rFonts w:ascii="D2Coding" w:eastAsia="D2Coding" w:hAnsi="D2Coding" w:cs="D2Coding"/>
                <w:color w:val="000000"/>
                <w:lang w:val="en-US"/>
              </w:rPr>
              <w:t>ts_scaled</w:t>
            </w:r>
            <w:proofErr w:type="spellEnd"/>
            <w:r w:rsidRPr="0000482A">
              <w:rPr>
                <w:rFonts w:ascii="D2Coding" w:eastAsia="D2Coding" w:hAnsi="D2Coding" w:cs="D2Coding"/>
                <w:color w:val="000000"/>
                <w:lang w:val="en-US"/>
              </w:rPr>
              <w:t xml:space="preserve"> = </w:t>
            </w:r>
            <w:proofErr w:type="spellStart"/>
            <w:r w:rsidRPr="0000482A">
              <w:rPr>
                <w:rFonts w:ascii="D2Coding" w:eastAsia="D2Coding" w:hAnsi="D2Coding" w:cs="D2Coding"/>
                <w:color w:val="000000"/>
                <w:lang w:val="en-US"/>
              </w:rPr>
              <w:t>scaler.fit_transform</w:t>
            </w:r>
            <w:proofErr w:type="spellEnd"/>
            <w:r w:rsidRPr="0000482A">
              <w:rPr>
                <w:rFonts w:ascii="D2Coding" w:eastAsia="D2Coding" w:hAnsi="D2Coding" w:cs="D2Coding"/>
                <w:color w:val="000000"/>
                <w:lang w:val="en-US"/>
              </w:rPr>
              <w:t>(</w:t>
            </w:r>
            <w:proofErr w:type="spellStart"/>
            <w:r w:rsidRPr="0000482A">
              <w:rPr>
                <w:rFonts w:ascii="D2Coding" w:eastAsia="D2Coding" w:hAnsi="D2Coding" w:cs="D2Coding"/>
                <w:color w:val="000000"/>
                <w:lang w:val="en-US"/>
              </w:rPr>
              <w:t>df</w:t>
            </w:r>
            <w:proofErr w:type="spellEnd"/>
            <w:r w:rsidRPr="0000482A">
              <w:rPr>
                <w:rFonts w:ascii="D2Coding" w:eastAsia="D2Coding" w:hAnsi="D2Coding" w:cs="D2Coding"/>
                <w:color w:val="000000"/>
                <w:lang w:val="en-US"/>
              </w:rPr>
              <w:t>)</w:t>
            </w:r>
          </w:p>
          <w:p w14:paraId="750357AA" w14:textId="77777777" w:rsidR="00DB65B4" w:rsidRPr="0000482A" w:rsidRDefault="00DB65B4">
            <w:pPr>
              <w:ind w:left="34"/>
              <w:jc w:val="left"/>
              <w:rPr>
                <w:rFonts w:ascii="D2Coding" w:eastAsia="D2Coding" w:hAnsi="D2Coding" w:cs="D2Coding"/>
                <w:color w:val="000000"/>
                <w:lang w:val="en-US"/>
              </w:rPr>
            </w:pPr>
          </w:p>
          <w:p w14:paraId="1C4711E4"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scale</w:t>
            </w:r>
          </w:p>
          <w:p w14:paraId="6D86187D"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xml:space="preserve">ts_scaled_2 = </w:t>
            </w:r>
            <w:proofErr w:type="spellStart"/>
            <w:r w:rsidRPr="0000482A">
              <w:rPr>
                <w:rFonts w:ascii="D2Coding" w:eastAsia="D2Coding" w:hAnsi="D2Coding" w:cs="D2Coding"/>
                <w:color w:val="000000"/>
                <w:lang w:val="en-US"/>
              </w:rPr>
              <w:t>ts_</w:t>
            </w:r>
            <w:proofErr w:type="gramStart"/>
            <w:r w:rsidRPr="0000482A">
              <w:rPr>
                <w:rFonts w:ascii="D2Coding" w:eastAsia="D2Coding" w:hAnsi="D2Coding" w:cs="D2Coding"/>
                <w:color w:val="000000"/>
                <w:lang w:val="en-US"/>
              </w:rPr>
              <w:t>scaled.reshape</w:t>
            </w:r>
            <w:proofErr w:type="spellEnd"/>
            <w:proofErr w:type="gramEnd"/>
            <w:r w:rsidRPr="0000482A">
              <w:rPr>
                <w:rFonts w:ascii="D2Coding" w:eastAsia="D2Coding" w:hAnsi="D2Coding" w:cs="D2Coding"/>
                <w:color w:val="000000"/>
                <w:lang w:val="en-US"/>
              </w:rPr>
              <w:t>(1, -1, 1)</w:t>
            </w:r>
          </w:p>
          <w:p w14:paraId="4C666A3F" w14:textId="77777777" w:rsidR="00DB65B4" w:rsidRPr="0000482A" w:rsidRDefault="00DB65B4">
            <w:pPr>
              <w:ind w:left="34"/>
              <w:jc w:val="left"/>
              <w:rPr>
                <w:rFonts w:ascii="D2Coding" w:eastAsia="D2Coding" w:hAnsi="D2Coding" w:cs="D2Coding"/>
                <w:color w:val="000000"/>
                <w:lang w:val="en-US"/>
              </w:rPr>
            </w:pPr>
          </w:p>
          <w:p w14:paraId="1006D007" w14:textId="77777777" w:rsidR="00DB65B4" w:rsidRPr="0000482A" w:rsidRDefault="00000000">
            <w:pPr>
              <w:ind w:left="34"/>
              <w:jc w:val="left"/>
              <w:rPr>
                <w:rFonts w:ascii="Calibri" w:eastAsia="Calibri" w:hAnsi="Calibri" w:cs="Calibri"/>
                <w:color w:val="000000"/>
                <w:lang w:val="en-US"/>
              </w:rPr>
            </w:pPr>
            <w:r w:rsidRPr="0000482A">
              <w:rPr>
                <w:rFonts w:ascii="D2Coding" w:eastAsia="D2Coding" w:hAnsi="D2Coding" w:cs="D2Coding"/>
                <w:color w:val="000000"/>
                <w:lang w:val="en-US"/>
              </w:rPr>
              <w:t># training parameters</w:t>
            </w:r>
          </w:p>
          <w:p w14:paraId="7067478D" w14:textId="77777777" w:rsidR="00DB65B4" w:rsidRPr="0000482A" w:rsidRDefault="00000000">
            <w:pPr>
              <w:ind w:left="34"/>
              <w:jc w:val="left"/>
              <w:rPr>
                <w:rFonts w:ascii="D2Coding" w:eastAsia="D2Coding" w:hAnsi="D2Coding" w:cs="D2Coding"/>
                <w:color w:val="000000"/>
                <w:lang w:val="en-US"/>
              </w:rPr>
            </w:pPr>
            <w:proofErr w:type="spellStart"/>
            <w:r w:rsidRPr="0000482A">
              <w:rPr>
                <w:rFonts w:ascii="D2Coding" w:eastAsia="D2Coding" w:hAnsi="D2Coding" w:cs="D2Coding"/>
                <w:color w:val="000000"/>
                <w:lang w:val="en-US"/>
              </w:rPr>
              <w:t>batch_size</w:t>
            </w:r>
            <w:proofErr w:type="spellEnd"/>
            <w:r w:rsidRPr="0000482A">
              <w:rPr>
                <w:rFonts w:ascii="D2Coding" w:eastAsia="D2Coding" w:hAnsi="D2Coding" w:cs="D2Coding"/>
                <w:color w:val="000000"/>
                <w:lang w:val="en-US"/>
              </w:rPr>
              <w:t xml:space="preserve"> = 1</w:t>
            </w:r>
          </w:p>
          <w:p w14:paraId="4530D01A" w14:textId="77777777" w:rsidR="00DB65B4" w:rsidRPr="0000482A" w:rsidRDefault="00000000">
            <w:pPr>
              <w:ind w:left="34"/>
              <w:jc w:val="left"/>
              <w:rPr>
                <w:rFonts w:ascii="D2Coding" w:eastAsia="D2Coding" w:hAnsi="D2Coding" w:cs="D2Coding"/>
                <w:color w:val="000000"/>
                <w:lang w:val="en-US"/>
              </w:rPr>
            </w:pPr>
            <w:proofErr w:type="spellStart"/>
            <w:r w:rsidRPr="0000482A">
              <w:rPr>
                <w:rFonts w:ascii="D2Coding" w:eastAsia="D2Coding" w:hAnsi="D2Coding" w:cs="D2Coding"/>
                <w:color w:val="000000"/>
                <w:lang w:val="en-US"/>
              </w:rPr>
              <w:t>n_</w:t>
            </w:r>
            <w:proofErr w:type="gramStart"/>
            <w:r w:rsidRPr="0000482A">
              <w:rPr>
                <w:rFonts w:ascii="D2Coding" w:eastAsia="D2Coding" w:hAnsi="D2Coding" w:cs="D2Coding"/>
                <w:color w:val="000000"/>
                <w:lang w:val="en-US"/>
              </w:rPr>
              <w:t>epochs</w:t>
            </w:r>
            <w:proofErr w:type="spellEnd"/>
            <w:r w:rsidRPr="0000482A">
              <w:rPr>
                <w:rFonts w:ascii="D2Coding" w:eastAsia="D2Coding" w:hAnsi="D2Coding" w:cs="D2Coding"/>
                <w:color w:val="000000"/>
                <w:lang w:val="en-US"/>
              </w:rPr>
              <w:t xml:space="preserve">  =</w:t>
            </w:r>
            <w:proofErr w:type="gramEnd"/>
            <w:r w:rsidRPr="0000482A">
              <w:rPr>
                <w:rFonts w:ascii="D2Coding" w:eastAsia="D2Coding" w:hAnsi="D2Coding" w:cs="D2Coding"/>
                <w:color w:val="000000"/>
                <w:lang w:val="en-US"/>
              </w:rPr>
              <w:t xml:space="preserve"> 1000</w:t>
            </w:r>
          </w:p>
          <w:p w14:paraId="7CAC543A" w14:textId="77777777" w:rsidR="00DB65B4" w:rsidRPr="0000482A" w:rsidRDefault="00000000">
            <w:pPr>
              <w:ind w:left="34"/>
              <w:jc w:val="left"/>
              <w:rPr>
                <w:rFonts w:ascii="D2Coding" w:eastAsia="D2Coding" w:hAnsi="D2Coding" w:cs="D2Coding"/>
                <w:color w:val="000000"/>
                <w:lang w:val="en-US"/>
              </w:rPr>
            </w:pPr>
            <w:proofErr w:type="spellStart"/>
            <w:r w:rsidRPr="0000482A">
              <w:rPr>
                <w:rFonts w:ascii="D2Coding" w:eastAsia="D2Coding" w:hAnsi="D2Coding" w:cs="D2Coding"/>
                <w:color w:val="000000"/>
                <w:lang w:val="en-US"/>
              </w:rPr>
              <w:t>learn_rate</w:t>
            </w:r>
            <w:proofErr w:type="spellEnd"/>
            <w:r w:rsidRPr="0000482A">
              <w:rPr>
                <w:rFonts w:ascii="D2Coding" w:eastAsia="D2Coding" w:hAnsi="D2Coding" w:cs="D2Coding"/>
                <w:color w:val="000000"/>
                <w:lang w:val="en-US"/>
              </w:rPr>
              <w:t xml:space="preserve"> = 0.0001</w:t>
            </w:r>
          </w:p>
          <w:p w14:paraId="7A282CA7" w14:textId="77777777" w:rsidR="00DB65B4" w:rsidRPr="0000482A" w:rsidRDefault="00DB65B4">
            <w:pPr>
              <w:ind w:left="34"/>
              <w:jc w:val="left"/>
              <w:rPr>
                <w:rFonts w:ascii="D2Coding" w:eastAsia="D2Coding" w:hAnsi="D2Coding" w:cs="D2Coding"/>
                <w:color w:val="000000"/>
                <w:lang w:val="en-US"/>
              </w:rPr>
            </w:pPr>
          </w:p>
          <w:p w14:paraId="7245FEF9"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model</w:t>
            </w:r>
          </w:p>
          <w:p w14:paraId="02537D7D" w14:textId="77777777" w:rsidR="00DB65B4" w:rsidRPr="0000482A" w:rsidRDefault="00000000">
            <w:pPr>
              <w:ind w:left="34"/>
              <w:jc w:val="left"/>
              <w:rPr>
                <w:rFonts w:ascii="D2Coding" w:eastAsia="D2Coding" w:hAnsi="D2Coding" w:cs="D2Coding"/>
                <w:color w:val="000000"/>
                <w:lang w:val="en-US"/>
              </w:rPr>
            </w:pPr>
            <w:r w:rsidRPr="0000482A">
              <w:rPr>
                <w:rFonts w:ascii="D2Coding" w:eastAsia="D2Coding" w:hAnsi="D2Coding" w:cs="D2Coding"/>
                <w:color w:val="000000"/>
                <w:lang w:val="en-US"/>
              </w:rPr>
              <w:t xml:space="preserve">model = </w:t>
            </w:r>
            <w:proofErr w:type="spellStart"/>
            <w:proofErr w:type="gramStart"/>
            <w:r w:rsidRPr="0000482A">
              <w:rPr>
                <w:rFonts w:ascii="D2Coding" w:eastAsia="D2Coding" w:hAnsi="D2Coding" w:cs="D2Coding"/>
                <w:color w:val="000000"/>
                <w:lang w:val="en-US"/>
              </w:rPr>
              <w:t>tf.keras</w:t>
            </w:r>
            <w:proofErr w:type="gramEnd"/>
            <w:r w:rsidRPr="0000482A">
              <w:rPr>
                <w:rFonts w:ascii="D2Coding" w:eastAsia="D2Coding" w:hAnsi="D2Coding" w:cs="D2Coding"/>
                <w:color w:val="000000"/>
                <w:lang w:val="en-US"/>
              </w:rPr>
              <w:t>.Sequential</w:t>
            </w:r>
            <w:proofErr w:type="spellEnd"/>
            <w:r w:rsidRPr="0000482A">
              <w:rPr>
                <w:rFonts w:ascii="D2Coding" w:eastAsia="D2Coding" w:hAnsi="D2Coding" w:cs="D2Coding"/>
                <w:color w:val="000000"/>
                <w:lang w:val="en-US"/>
              </w:rPr>
              <w:t>()</w:t>
            </w:r>
          </w:p>
          <w:p w14:paraId="5801CE98" w14:textId="77777777" w:rsidR="00DB65B4" w:rsidRPr="0000482A" w:rsidRDefault="00000000">
            <w:pPr>
              <w:ind w:left="34"/>
              <w:jc w:val="left"/>
              <w:rPr>
                <w:rFonts w:ascii="D2Coding" w:eastAsia="D2Coding" w:hAnsi="D2Coding" w:cs="D2Coding"/>
                <w:color w:val="000000"/>
                <w:lang w:val="en-US"/>
              </w:rPr>
            </w:pPr>
            <w:proofErr w:type="spellStart"/>
            <w:proofErr w:type="gramStart"/>
            <w:r w:rsidRPr="0000482A">
              <w:rPr>
                <w:rFonts w:ascii="D2Coding" w:eastAsia="D2Coding" w:hAnsi="D2Coding" w:cs="D2Coding"/>
                <w:color w:val="000000"/>
                <w:lang w:val="en-US"/>
              </w:rPr>
              <w:t>model.add</w:t>
            </w:r>
            <w:proofErr w:type="spellEnd"/>
            <w:r w:rsidRPr="0000482A">
              <w:rPr>
                <w:rFonts w:ascii="D2Coding" w:eastAsia="D2Coding" w:hAnsi="D2Coding" w:cs="D2Coding"/>
                <w:color w:val="000000"/>
                <w:lang w:val="en-US"/>
              </w:rPr>
              <w:t>(</w:t>
            </w:r>
            <w:proofErr w:type="spellStart"/>
            <w:proofErr w:type="gramEnd"/>
            <w:r w:rsidRPr="0000482A">
              <w:rPr>
                <w:rFonts w:ascii="D2Coding" w:eastAsia="D2Coding" w:hAnsi="D2Coding" w:cs="D2Coding"/>
                <w:color w:val="000000"/>
                <w:lang w:val="en-US"/>
              </w:rPr>
              <w:t>tf.keras.Input</w:t>
            </w:r>
            <w:proofErr w:type="spellEnd"/>
            <w:r w:rsidRPr="0000482A">
              <w:rPr>
                <w:rFonts w:ascii="D2Coding" w:eastAsia="D2Coding" w:hAnsi="D2Coding" w:cs="D2Coding"/>
                <w:color w:val="000000"/>
                <w:lang w:val="en-US"/>
              </w:rPr>
              <w:t>(shape=(None, 1)))</w:t>
            </w:r>
          </w:p>
          <w:p w14:paraId="585F812D" w14:textId="77777777" w:rsidR="00DB65B4" w:rsidRPr="0000482A" w:rsidRDefault="00DB65B4">
            <w:pPr>
              <w:ind w:left="34"/>
              <w:jc w:val="left"/>
              <w:rPr>
                <w:rFonts w:ascii="D2Coding" w:eastAsia="D2Coding" w:hAnsi="D2Coding" w:cs="D2Coding"/>
                <w:color w:val="000000"/>
                <w:lang w:val="en-US"/>
              </w:rPr>
            </w:pPr>
          </w:p>
          <w:p w14:paraId="7EADC769" w14:textId="77777777" w:rsidR="00DB65B4" w:rsidRDefault="00000000">
            <w:pPr>
              <w:ind w:left="34"/>
              <w:rPr>
                <w:rFonts w:ascii="D2Coding" w:eastAsia="D2Coding" w:hAnsi="D2Coding" w:cs="D2Coding"/>
                <w:color w:val="000000"/>
              </w:rPr>
            </w:pPr>
            <w:r>
              <w:rPr>
                <w:rFonts w:ascii="D2Coding" w:eastAsia="D2Coding" w:hAnsi="D2Coding" w:cs="D2Coding"/>
                <w:color w:val="000000"/>
              </w:rPr>
              <w:t xml:space="preserve"># completar el modelo basado en la </w:t>
            </w:r>
            <w:proofErr w:type="spellStart"/>
            <w:r>
              <w:rPr>
                <w:rFonts w:ascii="D2Coding" w:eastAsia="D2Coding" w:hAnsi="D2Coding" w:cs="D2Coding"/>
                <w:color w:val="000000"/>
              </w:rPr>
              <w:t>rnn</w:t>
            </w:r>
            <w:proofErr w:type="spellEnd"/>
            <w:r>
              <w:rPr>
                <w:rFonts w:ascii="D2Coding" w:eastAsia="D2Coding" w:hAnsi="D2Coding" w:cs="D2Coding"/>
                <w:color w:val="000000"/>
              </w:rPr>
              <w:t xml:space="preserve"> y la capacitaci</w:t>
            </w:r>
            <w:r>
              <w:rPr>
                <w:rFonts w:ascii="Calibri" w:eastAsia="Calibri" w:hAnsi="Calibri" w:cs="Calibri"/>
                <w:color w:val="000000"/>
              </w:rPr>
              <w:t>ó</w:t>
            </w:r>
            <w:r>
              <w:rPr>
                <w:rFonts w:ascii="D2Coding" w:eastAsia="D2Coding" w:hAnsi="D2Coding" w:cs="D2Coding"/>
                <w:color w:val="000000"/>
              </w:rPr>
              <w:t>n</w:t>
            </w:r>
          </w:p>
          <w:p w14:paraId="3EA78855" w14:textId="77777777" w:rsidR="004D5AC7" w:rsidRDefault="004D5AC7">
            <w:pPr>
              <w:ind w:left="34"/>
              <w:rPr>
                <w:rFonts w:ascii="D2Coding" w:eastAsia="D2Coding" w:hAnsi="D2Coding" w:cs="D2Coding"/>
                <w:b/>
                <w:bCs/>
                <w:i/>
                <w:iCs/>
                <w:color w:val="000000"/>
                <w:sz w:val="56"/>
                <w:szCs w:val="56"/>
              </w:rPr>
            </w:pPr>
            <w:r>
              <w:rPr>
                <w:rFonts w:ascii="D2Coding" w:eastAsia="D2Coding" w:hAnsi="D2Coding" w:cs="D2Coding"/>
                <w:b/>
                <w:bCs/>
                <w:i/>
                <w:iCs/>
                <w:color w:val="000000"/>
                <w:sz w:val="56"/>
                <w:szCs w:val="56"/>
              </w:rPr>
              <w:t xml:space="preserve">EL CODIGO COMPLETO LO MANDE EN </w:t>
            </w:r>
          </w:p>
          <w:p w14:paraId="62EB71AA" w14:textId="32FA817B" w:rsidR="004D5AC7" w:rsidRPr="004D5AC7" w:rsidRDefault="004D5AC7" w:rsidP="004D5AC7">
            <w:pPr>
              <w:ind w:left="34"/>
              <w:rPr>
                <w:rFonts w:ascii="D2Coding" w:eastAsia="D2Coding" w:hAnsi="D2Coding" w:cs="D2Coding"/>
                <w:b/>
                <w:bCs/>
                <w:i/>
                <w:iCs/>
                <w:color w:val="000000"/>
                <w:sz w:val="56"/>
                <w:szCs w:val="56"/>
                <w:lang w:val="en-US"/>
              </w:rPr>
            </w:pPr>
            <w:r w:rsidRPr="004D5AC7">
              <w:rPr>
                <w:rFonts w:ascii="D2Coding" w:eastAsia="D2Coding" w:hAnsi="D2Coding" w:cs="D2Coding"/>
                <w:b/>
                <w:bCs/>
                <w:i/>
                <w:iCs/>
                <w:color w:val="000000"/>
                <w:sz w:val="56"/>
                <w:szCs w:val="56"/>
                <w:lang w:val="en-US"/>
              </w:rPr>
              <w:t>PDF EN FORMATO JUPYTER NOT</w:t>
            </w:r>
            <w:r>
              <w:rPr>
                <w:rFonts w:ascii="D2Coding" w:eastAsia="D2Coding" w:hAnsi="D2Coding" w:cs="D2Coding"/>
                <w:b/>
                <w:bCs/>
                <w:i/>
                <w:iCs/>
                <w:color w:val="000000"/>
                <w:sz w:val="56"/>
                <w:szCs w:val="56"/>
                <w:lang w:val="en-US"/>
              </w:rPr>
              <w:t>EBOOK</w:t>
            </w:r>
          </w:p>
        </w:tc>
      </w:tr>
    </w:tbl>
    <w:p w14:paraId="47AB1B13" w14:textId="03DAFA05"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0A3A838B"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pandas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pd</w:t>
      </w:r>
    </w:p>
    <w:p w14:paraId="01D52498"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gramStart"/>
      <w:r w:rsidRPr="004D5AC7">
        <w:rPr>
          <w:rFonts w:ascii="Consolas" w:eastAsia="Times New Roman" w:hAnsi="Consolas" w:cs="Times New Roman"/>
          <w:color w:val="FB4934"/>
          <w:sz w:val="27"/>
          <w:szCs w:val="27"/>
          <w:lang w:val="en-US"/>
        </w:rPr>
        <w:t>import</w:t>
      </w:r>
      <w:proofErr w:type="gramEnd"/>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numpy</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np</w:t>
      </w:r>
    </w:p>
    <w:p w14:paraId="68E99E6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from</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sklearn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model</w:t>
      </w:r>
      <w:proofErr w:type="gramEnd"/>
      <w:r w:rsidRPr="004D5AC7">
        <w:rPr>
          <w:rFonts w:ascii="Consolas" w:eastAsia="Times New Roman" w:hAnsi="Consolas" w:cs="Times New Roman"/>
          <w:color w:val="EBDBB2"/>
          <w:sz w:val="27"/>
          <w:szCs w:val="27"/>
          <w:lang w:val="en-US"/>
        </w:rPr>
        <w:t>_selection</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train_test_split</w:t>
      </w:r>
      <w:proofErr w:type="spellEnd"/>
    </w:p>
    <w:p w14:paraId="656FB92E"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from</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sklearn</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preprocessing</w:t>
      </w:r>
      <w:proofErr w:type="spellEnd"/>
      <w:proofErr w:type="gram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MinMaxScaler</w:t>
      </w:r>
      <w:proofErr w:type="spellEnd"/>
    </w:p>
    <w:p w14:paraId="0A1FF4A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tensorflow</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tf</w:t>
      </w:r>
      <w:proofErr w:type="spellEnd"/>
    </w:p>
    <w:p w14:paraId="06FA57F5"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FB4934"/>
          <w:sz w:val="27"/>
          <w:szCs w:val="27"/>
          <w:lang w:val="en-US"/>
        </w:rPr>
        <w:t>import</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matplotlib</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pyplot</w:t>
      </w:r>
      <w:proofErr w:type="spellEnd"/>
      <w:proofErr w:type="gram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as</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plt</w:t>
      </w:r>
      <w:proofErr w:type="spellEnd"/>
    </w:p>
    <w:p w14:paraId="09C2D866" w14:textId="42F149F9"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12F47E59"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xml:space="preserve">#? Lectura de </w:t>
      </w:r>
      <w:proofErr w:type="spellStart"/>
      <w:r w:rsidRPr="004D5AC7">
        <w:rPr>
          <w:rFonts w:ascii="Consolas" w:eastAsia="Times New Roman" w:hAnsi="Consolas" w:cs="Times New Roman"/>
          <w:i/>
          <w:iCs/>
          <w:color w:val="928374"/>
          <w:sz w:val="27"/>
          <w:szCs w:val="27"/>
          <w:lang w:val="en-US"/>
        </w:rPr>
        <w:t>datos</w:t>
      </w:r>
      <w:proofErr w:type="spellEnd"/>
      <w:r w:rsidRPr="004D5AC7">
        <w:rPr>
          <w:rFonts w:ascii="Consolas" w:eastAsia="Times New Roman" w:hAnsi="Consolas" w:cs="Times New Roman"/>
          <w:i/>
          <w:iCs/>
          <w:color w:val="928374"/>
          <w:sz w:val="27"/>
          <w:szCs w:val="27"/>
          <w:lang w:val="en-US"/>
        </w:rPr>
        <w:t xml:space="preserve"> </w:t>
      </w:r>
    </w:p>
    <w:p w14:paraId="489FE623"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df</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pd</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read</w:t>
      </w:r>
      <w:proofErr w:type="gramEnd"/>
      <w:r w:rsidRPr="004D5AC7">
        <w:rPr>
          <w:rFonts w:ascii="Consolas" w:eastAsia="Times New Roman" w:hAnsi="Consolas" w:cs="Times New Roman"/>
          <w:color w:val="83A598"/>
          <w:sz w:val="27"/>
          <w:szCs w:val="27"/>
          <w:lang w:val="en-US"/>
        </w:rPr>
        <w:t>_csv</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FB4934"/>
          <w:sz w:val="27"/>
          <w:szCs w:val="27"/>
          <w:lang w:val="en-US"/>
        </w:rPr>
        <w:t>r</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FE8019"/>
          <w:sz w:val="27"/>
          <w:szCs w:val="27"/>
          <w:lang w:val="en-US"/>
        </w:rPr>
        <w:t>./data_boston.csv</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394CA355"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header</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infer</w:t>
      </w:r>
      <w:r w:rsidRPr="004D5AC7">
        <w:rPr>
          <w:rFonts w:ascii="Consolas" w:eastAsia="Times New Roman" w:hAnsi="Consolas" w:cs="Times New Roman"/>
          <w:color w:val="A89984"/>
          <w:sz w:val="27"/>
          <w:szCs w:val="27"/>
          <w:lang w:val="en-US"/>
        </w:rPr>
        <w:t>',</w:t>
      </w:r>
    </w:p>
    <w:p w14:paraId="4C22CCD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encoding</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latin1</w:t>
      </w:r>
      <w:r w:rsidRPr="004D5AC7">
        <w:rPr>
          <w:rFonts w:ascii="Consolas" w:eastAsia="Times New Roman" w:hAnsi="Consolas" w:cs="Times New Roman"/>
          <w:color w:val="A89984"/>
          <w:sz w:val="27"/>
          <w:szCs w:val="27"/>
          <w:lang w:val="en-US"/>
        </w:rPr>
        <w:t>')</w:t>
      </w:r>
    </w:p>
    <w:p w14:paraId="6E185F1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df</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df</w:t>
      </w:r>
      <w:proofErr w:type="spellEnd"/>
      <w:r w:rsidRPr="004D5AC7">
        <w:rPr>
          <w:rFonts w:ascii="Consolas" w:eastAsia="Times New Roman" w:hAnsi="Consolas" w:cs="Times New Roman"/>
          <w:color w:val="A89984"/>
          <w:sz w:val="27"/>
          <w:szCs w:val="27"/>
          <w:lang w:val="en-US"/>
        </w:rPr>
        <w:t>[[</w:t>
      </w:r>
      <w:proofErr w:type="gram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PRICE</w:t>
      </w:r>
      <w:r w:rsidRPr="004D5AC7">
        <w:rPr>
          <w:rFonts w:ascii="Consolas" w:eastAsia="Times New Roman" w:hAnsi="Consolas" w:cs="Times New Roman"/>
          <w:color w:val="A89984"/>
          <w:sz w:val="27"/>
          <w:szCs w:val="27"/>
          <w:lang w:val="en-US"/>
        </w:rPr>
        <w:t>']]</w:t>
      </w:r>
    </w:p>
    <w:p w14:paraId="0AA73DD7" w14:textId="4ACD37D8"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4CFC115C"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Escalar los datos</w:t>
      </w:r>
    </w:p>
    <w:p w14:paraId="7D32CF5C"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roofErr w:type="spellStart"/>
      <w:r w:rsidRPr="004D5AC7">
        <w:rPr>
          <w:rFonts w:ascii="Consolas" w:eastAsia="Times New Roman" w:hAnsi="Consolas" w:cs="Times New Roman"/>
          <w:color w:val="EBDBB2"/>
          <w:sz w:val="27"/>
          <w:szCs w:val="27"/>
          <w:lang w:val="es-MX"/>
        </w:rPr>
        <w:t>scaler</w:t>
      </w:r>
      <w:proofErr w:type="spellEnd"/>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proofErr w:type="spellStart"/>
      <w:proofErr w:type="gramStart"/>
      <w:r w:rsidRPr="004D5AC7">
        <w:rPr>
          <w:rFonts w:ascii="Consolas" w:eastAsia="Times New Roman" w:hAnsi="Consolas" w:cs="Times New Roman"/>
          <w:color w:val="83A598"/>
          <w:sz w:val="27"/>
          <w:szCs w:val="27"/>
          <w:lang w:val="es-MX"/>
        </w:rPr>
        <w:t>MinMaxScaler</w:t>
      </w:r>
      <w:proofErr w:type="spellEnd"/>
      <w:r w:rsidRPr="004D5AC7">
        <w:rPr>
          <w:rFonts w:ascii="Consolas" w:eastAsia="Times New Roman" w:hAnsi="Consolas" w:cs="Times New Roman"/>
          <w:color w:val="A89984"/>
          <w:sz w:val="27"/>
          <w:szCs w:val="27"/>
          <w:lang w:val="es-MX"/>
        </w:rPr>
        <w:t>(</w:t>
      </w:r>
      <w:proofErr w:type="gramEnd"/>
      <w:r w:rsidRPr="004D5AC7">
        <w:rPr>
          <w:rFonts w:ascii="Consolas" w:eastAsia="Times New Roman" w:hAnsi="Consolas" w:cs="Times New Roman"/>
          <w:color w:val="A89984"/>
          <w:sz w:val="27"/>
          <w:szCs w:val="27"/>
          <w:lang w:val="es-MX"/>
        </w:rPr>
        <w:t>)</w:t>
      </w:r>
    </w:p>
    <w:p w14:paraId="2149ED9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scaleddata</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scaler</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fit_transform</w:t>
      </w:r>
      <w:proofErr w:type="spellEnd"/>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D5C4A1"/>
          <w:sz w:val="27"/>
          <w:szCs w:val="27"/>
          <w:lang w:val="en-US"/>
        </w:rPr>
        <w:t>df</w:t>
      </w:r>
      <w:proofErr w:type="spellEnd"/>
      <w:r w:rsidRPr="004D5AC7">
        <w:rPr>
          <w:rFonts w:ascii="Consolas" w:eastAsia="Times New Roman" w:hAnsi="Consolas" w:cs="Times New Roman"/>
          <w:color w:val="A89984"/>
          <w:sz w:val="27"/>
          <w:szCs w:val="27"/>
          <w:lang w:val="en-US"/>
        </w:rPr>
        <w:t>)</w:t>
      </w:r>
    </w:p>
    <w:p w14:paraId="1E8AA238" w14:textId="53B59C04"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477E05C0"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xml:space="preserve">#? Crear datos de entrada para RNN </w:t>
      </w:r>
    </w:p>
    <w:p w14:paraId="48AF748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roofErr w:type="spellStart"/>
      <w:r w:rsidRPr="004D5AC7">
        <w:rPr>
          <w:rFonts w:ascii="Consolas" w:eastAsia="Times New Roman" w:hAnsi="Consolas" w:cs="Times New Roman"/>
          <w:color w:val="FB4934"/>
          <w:sz w:val="27"/>
          <w:szCs w:val="27"/>
          <w:lang w:val="es-MX"/>
        </w:rPr>
        <w:t>def</w:t>
      </w:r>
      <w:proofErr w:type="spellEnd"/>
      <w:r w:rsidRPr="004D5AC7">
        <w:rPr>
          <w:rFonts w:ascii="Consolas" w:eastAsia="Times New Roman" w:hAnsi="Consolas" w:cs="Times New Roman"/>
          <w:color w:val="8EC07C"/>
          <w:sz w:val="27"/>
          <w:szCs w:val="27"/>
          <w:lang w:val="es-MX"/>
        </w:rPr>
        <w:t xml:space="preserve"> </w:t>
      </w:r>
      <w:proofErr w:type="spellStart"/>
      <w:r w:rsidRPr="004D5AC7">
        <w:rPr>
          <w:rFonts w:ascii="Consolas" w:eastAsia="Times New Roman" w:hAnsi="Consolas" w:cs="Times New Roman"/>
          <w:color w:val="8EC07C"/>
          <w:sz w:val="27"/>
          <w:szCs w:val="27"/>
          <w:lang w:val="es-MX"/>
        </w:rPr>
        <w:t>crear_</w:t>
      </w:r>
      <w:proofErr w:type="gramStart"/>
      <w:r w:rsidRPr="004D5AC7">
        <w:rPr>
          <w:rFonts w:ascii="Consolas" w:eastAsia="Times New Roman" w:hAnsi="Consolas" w:cs="Times New Roman"/>
          <w:color w:val="8EC07C"/>
          <w:sz w:val="27"/>
          <w:szCs w:val="27"/>
          <w:lang w:val="es-MX"/>
        </w:rPr>
        <w:t>secuencias</w:t>
      </w:r>
      <w:proofErr w:type="spellEnd"/>
      <w:r w:rsidRPr="004D5AC7">
        <w:rPr>
          <w:rFonts w:ascii="Consolas" w:eastAsia="Times New Roman" w:hAnsi="Consolas" w:cs="Times New Roman"/>
          <w:color w:val="A89984"/>
          <w:sz w:val="27"/>
          <w:szCs w:val="27"/>
          <w:lang w:val="es-MX"/>
        </w:rPr>
        <w:t>(</w:t>
      </w:r>
      <w:proofErr w:type="gramEnd"/>
      <w:r w:rsidRPr="004D5AC7">
        <w:rPr>
          <w:rFonts w:ascii="Consolas" w:eastAsia="Times New Roman" w:hAnsi="Consolas" w:cs="Times New Roman"/>
          <w:color w:val="83A598"/>
          <w:sz w:val="27"/>
          <w:szCs w:val="27"/>
          <w:lang w:val="es-MX"/>
        </w:rPr>
        <w:t>data</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EC07C"/>
          <w:sz w:val="27"/>
          <w:szCs w:val="27"/>
          <w:lang w:val="es-MX"/>
        </w:rPr>
        <w:t xml:space="preserve"> </w:t>
      </w:r>
      <w:proofErr w:type="spellStart"/>
      <w:r w:rsidRPr="004D5AC7">
        <w:rPr>
          <w:rFonts w:ascii="Consolas" w:eastAsia="Times New Roman" w:hAnsi="Consolas" w:cs="Times New Roman"/>
          <w:color w:val="83A598"/>
          <w:sz w:val="27"/>
          <w:szCs w:val="27"/>
          <w:lang w:val="es-MX"/>
        </w:rPr>
        <w:t>lensec</w:t>
      </w:r>
      <w:proofErr w:type="spellEnd"/>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D3869B"/>
          <w:sz w:val="27"/>
          <w:szCs w:val="27"/>
          <w:lang w:val="es-MX"/>
        </w:rPr>
        <w:t>5</w:t>
      </w:r>
      <w:r w:rsidRPr="004D5AC7">
        <w:rPr>
          <w:rFonts w:ascii="Consolas" w:eastAsia="Times New Roman" w:hAnsi="Consolas" w:cs="Times New Roman"/>
          <w:color w:val="A89984"/>
          <w:sz w:val="27"/>
          <w:szCs w:val="27"/>
          <w:lang w:val="es-MX"/>
        </w:rPr>
        <w:t>):</w:t>
      </w:r>
    </w:p>
    <w:p w14:paraId="0E177BA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A89984"/>
          <w:sz w:val="27"/>
          <w:szCs w:val="27"/>
          <w:lang w:val="es-MX"/>
        </w:rPr>
        <w:t>"""</w:t>
      </w:r>
      <w:proofErr w:type="spellStart"/>
      <w:r w:rsidRPr="004D5AC7">
        <w:rPr>
          <w:rFonts w:ascii="Consolas" w:eastAsia="Times New Roman" w:hAnsi="Consolas" w:cs="Times New Roman"/>
          <w:color w:val="B8BB26"/>
          <w:sz w:val="27"/>
          <w:szCs w:val="27"/>
          <w:lang w:val="es-MX"/>
        </w:rPr>
        <w:t>Creacion</w:t>
      </w:r>
      <w:proofErr w:type="spellEnd"/>
      <w:r w:rsidRPr="004D5AC7">
        <w:rPr>
          <w:rFonts w:ascii="Consolas" w:eastAsia="Times New Roman" w:hAnsi="Consolas" w:cs="Times New Roman"/>
          <w:color w:val="B8BB26"/>
          <w:sz w:val="27"/>
          <w:szCs w:val="27"/>
          <w:lang w:val="es-MX"/>
        </w:rPr>
        <w:t xml:space="preserve"> de datos de entrada</w:t>
      </w:r>
    </w:p>
    <w:p w14:paraId="35F05AA3"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B8BB26"/>
          <w:sz w:val="27"/>
          <w:szCs w:val="27"/>
          <w:lang w:val="es-MX"/>
        </w:rPr>
        <w:t>    data = datos a introducir</w:t>
      </w:r>
    </w:p>
    <w:p w14:paraId="60D2014B"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B8BB26"/>
          <w:sz w:val="27"/>
          <w:szCs w:val="27"/>
          <w:lang w:val="es-MX"/>
        </w:rPr>
        <w:t xml:space="preserve">    </w:t>
      </w:r>
      <w:proofErr w:type="spellStart"/>
      <w:r w:rsidRPr="004D5AC7">
        <w:rPr>
          <w:rFonts w:ascii="Consolas" w:eastAsia="Times New Roman" w:hAnsi="Consolas" w:cs="Times New Roman"/>
          <w:color w:val="B8BB26"/>
          <w:sz w:val="27"/>
          <w:szCs w:val="27"/>
          <w:lang w:val="es-MX"/>
        </w:rPr>
        <w:t>lensec</w:t>
      </w:r>
      <w:proofErr w:type="spellEnd"/>
      <w:r w:rsidRPr="004D5AC7">
        <w:rPr>
          <w:rFonts w:ascii="Consolas" w:eastAsia="Times New Roman" w:hAnsi="Consolas" w:cs="Times New Roman"/>
          <w:color w:val="B8BB26"/>
          <w:sz w:val="27"/>
          <w:szCs w:val="27"/>
          <w:lang w:val="es-MX"/>
        </w:rPr>
        <w:t xml:space="preserve"> = secuencia de datos por defecto 5</w:t>
      </w:r>
      <w:r w:rsidRPr="004D5AC7">
        <w:rPr>
          <w:rFonts w:ascii="Consolas" w:eastAsia="Times New Roman" w:hAnsi="Consolas" w:cs="Times New Roman"/>
          <w:color w:val="A89984"/>
          <w:sz w:val="27"/>
          <w:szCs w:val="27"/>
          <w:lang w:val="es-MX"/>
        </w:rPr>
        <w:t>"""</w:t>
      </w:r>
    </w:p>
    <w:p w14:paraId="7388918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EBDBB2"/>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y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A89984"/>
          <w:sz w:val="27"/>
          <w:szCs w:val="27"/>
          <w:lang w:val="en-US"/>
        </w:rPr>
        <w:t>[]</w:t>
      </w:r>
    </w:p>
    <w:p w14:paraId="5943EED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for</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i</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in</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E8019"/>
          <w:sz w:val="27"/>
          <w:szCs w:val="27"/>
          <w:lang w:val="en-US"/>
        </w:rPr>
        <w:t>range</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FE8019"/>
          <w:sz w:val="27"/>
          <w:szCs w:val="27"/>
          <w:lang w:val="en-US"/>
        </w:rPr>
        <w:t>len</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data</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D5C4A1"/>
          <w:sz w:val="27"/>
          <w:szCs w:val="27"/>
          <w:lang w:val="en-US"/>
        </w:rPr>
        <w:t>lensec</w:t>
      </w:r>
      <w:proofErr w:type="spellEnd"/>
      <w:r w:rsidRPr="004D5AC7">
        <w:rPr>
          <w:rFonts w:ascii="Consolas" w:eastAsia="Times New Roman" w:hAnsi="Consolas" w:cs="Times New Roman"/>
          <w:color w:val="A89984"/>
          <w:sz w:val="27"/>
          <w:szCs w:val="27"/>
          <w:lang w:val="en-US"/>
        </w:rPr>
        <w:t>):</w:t>
      </w:r>
    </w:p>
    <w:p w14:paraId="1E2E7F4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append</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data</w:t>
      </w:r>
      <w:r w:rsidRPr="004D5AC7">
        <w:rPr>
          <w:rFonts w:ascii="Consolas" w:eastAsia="Times New Roman" w:hAnsi="Consolas" w:cs="Times New Roman"/>
          <w:color w:val="A89984"/>
          <w:sz w:val="27"/>
          <w:szCs w:val="27"/>
          <w:lang w:val="en-US"/>
        </w:rPr>
        <w:t>[</w:t>
      </w:r>
      <w:proofErr w:type="spellStart"/>
      <w:proofErr w:type="gramStart"/>
      <w:r w:rsidRPr="004D5AC7">
        <w:rPr>
          <w:rFonts w:ascii="Consolas" w:eastAsia="Times New Roman" w:hAnsi="Consolas" w:cs="Times New Roman"/>
          <w:color w:val="D5C4A1"/>
          <w:sz w:val="27"/>
          <w:szCs w:val="27"/>
          <w:lang w:val="en-US"/>
        </w:rPr>
        <w:t>i</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i</w:t>
      </w:r>
      <w:proofErr w:type="gramEnd"/>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lensec</w:t>
      </w:r>
      <w:proofErr w:type="spellEnd"/>
      <w:r w:rsidRPr="004D5AC7">
        <w:rPr>
          <w:rFonts w:ascii="Consolas" w:eastAsia="Times New Roman" w:hAnsi="Consolas" w:cs="Times New Roman"/>
          <w:color w:val="A89984"/>
          <w:sz w:val="27"/>
          <w:szCs w:val="27"/>
          <w:lang w:val="en-US"/>
        </w:rPr>
        <w:t>])</w:t>
      </w:r>
    </w:p>
    <w:p w14:paraId="78D4AF9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append</w:t>
      </w:r>
      <w:proofErr w:type="spellEnd"/>
      <w:proofErr w:type="gram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data</w:t>
      </w:r>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D5C4A1"/>
          <w:sz w:val="27"/>
          <w:szCs w:val="27"/>
          <w:lang w:val="en-US"/>
        </w:rPr>
        <w:t>i</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lensec</w:t>
      </w:r>
      <w:proofErr w:type="spellEnd"/>
      <w:r w:rsidRPr="004D5AC7">
        <w:rPr>
          <w:rFonts w:ascii="Consolas" w:eastAsia="Times New Roman" w:hAnsi="Consolas" w:cs="Times New Roman"/>
          <w:color w:val="A89984"/>
          <w:sz w:val="27"/>
          <w:szCs w:val="27"/>
          <w:lang w:val="en-US"/>
        </w:rPr>
        <w:t>])</w:t>
      </w:r>
    </w:p>
    <w:p w14:paraId="1260F89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FB4934"/>
          <w:sz w:val="27"/>
          <w:szCs w:val="27"/>
          <w:lang w:val="en-US"/>
        </w:rPr>
        <w:t>return</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np</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array</w:t>
      </w:r>
      <w:proofErr w:type="spellEnd"/>
      <w:proofErr w:type="gram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np</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array</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y</w:t>
      </w:r>
      <w:r w:rsidRPr="004D5AC7">
        <w:rPr>
          <w:rFonts w:ascii="Consolas" w:eastAsia="Times New Roman" w:hAnsi="Consolas" w:cs="Times New Roman"/>
          <w:color w:val="A89984"/>
          <w:sz w:val="27"/>
          <w:szCs w:val="27"/>
          <w:lang w:val="en-US"/>
        </w:rPr>
        <w:t>)</w:t>
      </w:r>
    </w:p>
    <w:p w14:paraId="2D2C9BE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roofErr w:type="spellStart"/>
      <w:r w:rsidRPr="004D5AC7">
        <w:rPr>
          <w:rFonts w:ascii="Consolas" w:eastAsia="Times New Roman" w:hAnsi="Consolas" w:cs="Times New Roman"/>
          <w:color w:val="EBDBB2"/>
          <w:sz w:val="27"/>
          <w:szCs w:val="27"/>
          <w:lang w:val="es-MX"/>
        </w:rPr>
        <w:t>lensecuencias</w:t>
      </w:r>
      <w:proofErr w:type="spellEnd"/>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D3869B"/>
          <w:sz w:val="27"/>
          <w:szCs w:val="27"/>
          <w:lang w:val="es-MX"/>
        </w:rPr>
        <w:t>5</w:t>
      </w:r>
    </w:p>
    <w:p w14:paraId="2364F25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color w:val="EBDBB2"/>
          <w:sz w:val="27"/>
          <w:szCs w:val="27"/>
          <w:lang w:val="es-MX"/>
        </w:rPr>
        <w:t>X</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EBDBB2"/>
          <w:sz w:val="27"/>
          <w:szCs w:val="27"/>
          <w:lang w:val="es-MX"/>
        </w:rPr>
        <w:t xml:space="preserve"> y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proofErr w:type="spellStart"/>
      <w:r w:rsidRPr="004D5AC7">
        <w:rPr>
          <w:rFonts w:ascii="Consolas" w:eastAsia="Times New Roman" w:hAnsi="Consolas" w:cs="Times New Roman"/>
          <w:color w:val="83A598"/>
          <w:sz w:val="27"/>
          <w:szCs w:val="27"/>
          <w:lang w:val="es-MX"/>
        </w:rPr>
        <w:t>crear_secuencias</w:t>
      </w:r>
      <w:proofErr w:type="spellEnd"/>
      <w:r w:rsidRPr="004D5AC7">
        <w:rPr>
          <w:rFonts w:ascii="Consolas" w:eastAsia="Times New Roman" w:hAnsi="Consolas" w:cs="Times New Roman"/>
          <w:color w:val="A89984"/>
          <w:sz w:val="27"/>
          <w:szCs w:val="27"/>
          <w:lang w:val="es-MX"/>
        </w:rPr>
        <w:t>(</w:t>
      </w:r>
      <w:proofErr w:type="spellStart"/>
      <w:r w:rsidRPr="004D5AC7">
        <w:rPr>
          <w:rFonts w:ascii="Consolas" w:eastAsia="Times New Roman" w:hAnsi="Consolas" w:cs="Times New Roman"/>
          <w:color w:val="D5C4A1"/>
          <w:sz w:val="27"/>
          <w:szCs w:val="27"/>
          <w:lang w:val="es-MX"/>
        </w:rPr>
        <w:t>scaleddata</w:t>
      </w:r>
      <w:proofErr w:type="spellEnd"/>
      <w:r w:rsidRPr="004D5AC7">
        <w:rPr>
          <w:rFonts w:ascii="Consolas" w:eastAsia="Times New Roman" w:hAnsi="Consolas" w:cs="Times New Roman"/>
          <w:color w:val="A89984"/>
          <w:sz w:val="27"/>
          <w:szCs w:val="27"/>
          <w:lang w:val="es-MX"/>
        </w:rPr>
        <w:t>)</w:t>
      </w:r>
    </w:p>
    <w:p w14:paraId="23722D2B" w14:textId="036C5A81"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6E3B7EB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Dividir datos en entrenamiento y prueba</w:t>
      </w:r>
    </w:p>
    <w:p w14:paraId="7B7855B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X_train</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X_test</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y_train</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EBDBB2"/>
          <w:sz w:val="27"/>
          <w:szCs w:val="27"/>
          <w:lang w:val="en-US"/>
        </w:rPr>
        <w:t>y_test</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r w:rsidRPr="004D5AC7">
        <w:rPr>
          <w:rFonts w:ascii="Consolas" w:eastAsia="Times New Roman" w:hAnsi="Consolas" w:cs="Times New Roman"/>
          <w:color w:val="83A598"/>
          <w:sz w:val="27"/>
          <w:szCs w:val="27"/>
          <w:lang w:val="en-US"/>
        </w:rPr>
        <w:t>train_test_</w:t>
      </w:r>
      <w:proofErr w:type="gramStart"/>
      <w:r w:rsidRPr="004D5AC7">
        <w:rPr>
          <w:rFonts w:ascii="Consolas" w:eastAsia="Times New Roman" w:hAnsi="Consolas" w:cs="Times New Roman"/>
          <w:color w:val="83A598"/>
          <w:sz w:val="27"/>
          <w:szCs w:val="27"/>
          <w:lang w:val="en-US"/>
        </w:rPr>
        <w:t>split</w:t>
      </w:r>
      <w:proofErr w:type="spellEnd"/>
      <w:r w:rsidRPr="004D5AC7">
        <w:rPr>
          <w:rFonts w:ascii="Consolas" w:eastAsia="Times New Roman" w:hAnsi="Consolas" w:cs="Times New Roman"/>
          <w:color w:val="A89984"/>
          <w:sz w:val="27"/>
          <w:szCs w:val="27"/>
          <w:lang w:val="en-US"/>
        </w:rPr>
        <w:t>(</w:t>
      </w:r>
      <w:proofErr w:type="gramEnd"/>
      <w:r w:rsidRPr="004D5AC7">
        <w:rPr>
          <w:rFonts w:ascii="Consolas" w:eastAsia="Times New Roman" w:hAnsi="Consolas" w:cs="Times New Roman"/>
          <w:color w:val="D5C4A1"/>
          <w:sz w:val="27"/>
          <w:szCs w:val="27"/>
          <w:lang w:val="en-US"/>
        </w:rPr>
        <w:t>X</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y</w:t>
      </w:r>
      <w:r w:rsidRPr="004D5AC7">
        <w:rPr>
          <w:rFonts w:ascii="Consolas" w:eastAsia="Times New Roman" w:hAnsi="Consolas" w:cs="Times New Roman"/>
          <w:color w:val="A89984"/>
          <w:sz w:val="27"/>
          <w:szCs w:val="27"/>
          <w:lang w:val="en-US"/>
        </w:rPr>
        <w:t>,</w:t>
      </w:r>
    </w:p>
    <w:p w14:paraId="527D52C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83A598"/>
          <w:sz w:val="27"/>
          <w:szCs w:val="27"/>
          <w:lang w:val="en-US"/>
        </w:rPr>
        <w:t>test_size</w:t>
      </w:r>
      <w:proofErr w:type="spellEnd"/>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0.2</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2CDD7B8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shuffle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False</w:t>
      </w:r>
      <w:r w:rsidRPr="004D5AC7">
        <w:rPr>
          <w:rFonts w:ascii="Consolas" w:eastAsia="Times New Roman" w:hAnsi="Consolas" w:cs="Times New Roman"/>
          <w:color w:val="A89984"/>
          <w:sz w:val="27"/>
          <w:szCs w:val="27"/>
          <w:lang w:val="en-US"/>
        </w:rPr>
        <w:t>)</w:t>
      </w:r>
    </w:p>
    <w:p w14:paraId="61192FB2" w14:textId="2F676322"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1E47A8DE"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xml:space="preserve">#? </w:t>
      </w:r>
      <w:proofErr w:type="spellStart"/>
      <w:r w:rsidRPr="004D5AC7">
        <w:rPr>
          <w:rFonts w:ascii="Consolas" w:eastAsia="Times New Roman" w:hAnsi="Consolas" w:cs="Times New Roman"/>
          <w:i/>
          <w:iCs/>
          <w:color w:val="928374"/>
          <w:sz w:val="27"/>
          <w:szCs w:val="27"/>
          <w:lang w:val="en-US"/>
        </w:rPr>
        <w:t>Parámetros</w:t>
      </w:r>
      <w:proofErr w:type="spellEnd"/>
      <w:r w:rsidRPr="004D5AC7">
        <w:rPr>
          <w:rFonts w:ascii="Consolas" w:eastAsia="Times New Roman" w:hAnsi="Consolas" w:cs="Times New Roman"/>
          <w:i/>
          <w:iCs/>
          <w:color w:val="928374"/>
          <w:sz w:val="27"/>
          <w:szCs w:val="27"/>
          <w:lang w:val="en-US"/>
        </w:rPr>
        <w:t xml:space="preserve"> de </w:t>
      </w:r>
      <w:proofErr w:type="spellStart"/>
      <w:r w:rsidRPr="004D5AC7">
        <w:rPr>
          <w:rFonts w:ascii="Consolas" w:eastAsia="Times New Roman" w:hAnsi="Consolas" w:cs="Times New Roman"/>
          <w:i/>
          <w:iCs/>
          <w:color w:val="928374"/>
          <w:sz w:val="27"/>
          <w:szCs w:val="27"/>
          <w:lang w:val="en-US"/>
        </w:rPr>
        <w:t>entrenamiento</w:t>
      </w:r>
      <w:proofErr w:type="spellEnd"/>
    </w:p>
    <w:p w14:paraId="3E260106"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batch_size</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D3869B"/>
          <w:sz w:val="27"/>
          <w:szCs w:val="27"/>
          <w:lang w:val="en-US"/>
        </w:rPr>
        <w:t>1</w:t>
      </w:r>
    </w:p>
    <w:p w14:paraId="53021BBE"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n_epochs</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D3869B"/>
          <w:sz w:val="27"/>
          <w:szCs w:val="27"/>
          <w:lang w:val="en-US"/>
        </w:rPr>
        <w:t>1_000</w:t>
      </w:r>
    </w:p>
    <w:p w14:paraId="12EF3CB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learn_rate</w:t>
      </w:r>
      <w:proofErr w:type="spellEnd"/>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r w:rsidRPr="004D5AC7">
        <w:rPr>
          <w:rFonts w:ascii="Consolas" w:eastAsia="Times New Roman" w:hAnsi="Consolas" w:cs="Times New Roman"/>
          <w:color w:val="D3869B"/>
          <w:sz w:val="27"/>
          <w:szCs w:val="27"/>
          <w:lang w:val="en-US"/>
        </w:rPr>
        <w:t>0.0001</w:t>
      </w:r>
    </w:p>
    <w:p w14:paraId="0AF16141" w14:textId="6ED7E90A"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692CB594"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xml:space="preserve">#? </w:t>
      </w:r>
      <w:proofErr w:type="spellStart"/>
      <w:r w:rsidRPr="004D5AC7">
        <w:rPr>
          <w:rFonts w:ascii="Consolas" w:eastAsia="Times New Roman" w:hAnsi="Consolas" w:cs="Times New Roman"/>
          <w:i/>
          <w:iCs/>
          <w:color w:val="928374"/>
          <w:sz w:val="27"/>
          <w:szCs w:val="27"/>
          <w:lang w:val="es-MX"/>
        </w:rPr>
        <w:t>Definicion</w:t>
      </w:r>
      <w:proofErr w:type="spellEnd"/>
      <w:r w:rsidRPr="004D5AC7">
        <w:rPr>
          <w:rFonts w:ascii="Consolas" w:eastAsia="Times New Roman" w:hAnsi="Consolas" w:cs="Times New Roman"/>
          <w:i/>
          <w:iCs/>
          <w:color w:val="928374"/>
          <w:sz w:val="27"/>
          <w:szCs w:val="27"/>
          <w:lang w:val="es-MX"/>
        </w:rPr>
        <w:t xml:space="preserve"> del modelo RNN</w:t>
      </w:r>
    </w:p>
    <w:p w14:paraId="733EED18"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roofErr w:type="spellStart"/>
      <w:r w:rsidRPr="004D5AC7">
        <w:rPr>
          <w:rFonts w:ascii="Consolas" w:eastAsia="Times New Roman" w:hAnsi="Consolas" w:cs="Times New Roman"/>
          <w:color w:val="EBDBB2"/>
          <w:sz w:val="27"/>
          <w:szCs w:val="27"/>
          <w:lang w:val="es-MX"/>
        </w:rPr>
        <w:t>model</w:t>
      </w:r>
      <w:proofErr w:type="spellEnd"/>
      <w:r w:rsidRPr="004D5AC7">
        <w:rPr>
          <w:rFonts w:ascii="Consolas" w:eastAsia="Times New Roman" w:hAnsi="Consolas" w:cs="Times New Roman"/>
          <w:color w:val="EBDBB2"/>
          <w:sz w:val="27"/>
          <w:szCs w:val="27"/>
          <w:lang w:val="es-MX"/>
        </w:rPr>
        <w:t xml:space="preserve"> </w:t>
      </w:r>
      <w:r w:rsidRPr="004D5AC7">
        <w:rPr>
          <w:rFonts w:ascii="Consolas" w:eastAsia="Times New Roman" w:hAnsi="Consolas" w:cs="Times New Roman"/>
          <w:color w:val="8EC07C"/>
          <w:sz w:val="27"/>
          <w:szCs w:val="27"/>
          <w:lang w:val="es-MX"/>
        </w:rPr>
        <w:t>=</w:t>
      </w:r>
      <w:r w:rsidRPr="004D5AC7">
        <w:rPr>
          <w:rFonts w:ascii="Consolas" w:eastAsia="Times New Roman" w:hAnsi="Consolas" w:cs="Times New Roman"/>
          <w:color w:val="EBDBB2"/>
          <w:sz w:val="27"/>
          <w:szCs w:val="27"/>
          <w:lang w:val="es-MX"/>
        </w:rPr>
        <w:t xml:space="preserve"> </w:t>
      </w:r>
      <w:proofErr w:type="spellStart"/>
      <w:proofErr w:type="gramStart"/>
      <w:r w:rsidRPr="004D5AC7">
        <w:rPr>
          <w:rFonts w:ascii="Consolas" w:eastAsia="Times New Roman" w:hAnsi="Consolas" w:cs="Times New Roman"/>
          <w:color w:val="EBDBB2"/>
          <w:sz w:val="27"/>
          <w:szCs w:val="27"/>
          <w:lang w:val="es-MX"/>
        </w:rPr>
        <w:t>tf</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EBDBB2"/>
          <w:sz w:val="27"/>
          <w:szCs w:val="27"/>
          <w:lang w:val="es-MX"/>
        </w:rPr>
        <w:t>keras</w:t>
      </w:r>
      <w:proofErr w:type="gramEnd"/>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Sequential</w:t>
      </w:r>
      <w:proofErr w:type="spellEnd"/>
      <w:r w:rsidRPr="004D5AC7">
        <w:rPr>
          <w:rFonts w:ascii="Consolas" w:eastAsia="Times New Roman" w:hAnsi="Consolas" w:cs="Times New Roman"/>
          <w:color w:val="A89984"/>
          <w:sz w:val="27"/>
          <w:szCs w:val="27"/>
          <w:lang w:val="es-MX"/>
        </w:rPr>
        <w:t>()</w:t>
      </w:r>
    </w:p>
    <w:p w14:paraId="501A9500"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proofErr w:type="gramStart"/>
      <w:r w:rsidRPr="004D5AC7">
        <w:rPr>
          <w:rFonts w:ascii="Consolas" w:eastAsia="Times New Roman" w:hAnsi="Consolas" w:cs="Times New Roman"/>
          <w:color w:val="EBDBB2"/>
          <w:sz w:val="27"/>
          <w:szCs w:val="27"/>
          <w:lang w:val="en-US"/>
        </w:rPr>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add</w:t>
      </w:r>
      <w:proofErr w:type="spellEnd"/>
      <w:r w:rsidRPr="004D5AC7">
        <w:rPr>
          <w:rFonts w:ascii="Consolas" w:eastAsia="Times New Roman" w:hAnsi="Consolas" w:cs="Times New Roman"/>
          <w:color w:val="A89984"/>
          <w:sz w:val="27"/>
          <w:szCs w:val="27"/>
          <w:lang w:val="en-US"/>
        </w:rPr>
        <w:t>(</w:t>
      </w:r>
      <w:proofErr w:type="spellStart"/>
      <w:proofErr w:type="gramEnd"/>
      <w:r w:rsidRPr="004D5AC7">
        <w:rPr>
          <w:rFonts w:ascii="Consolas" w:eastAsia="Times New Roman" w:hAnsi="Consolas" w:cs="Times New Roman"/>
          <w:color w:val="D5C4A1"/>
          <w:sz w:val="27"/>
          <w:szCs w:val="27"/>
          <w:lang w:val="en-US"/>
        </w:rPr>
        <w:t>tf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keras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layers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SimpleRNN</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3869B"/>
          <w:sz w:val="27"/>
          <w:szCs w:val="27"/>
          <w:lang w:val="en-US"/>
        </w:rPr>
        <w:t>50</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activation</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tanh</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83A598"/>
          <w:sz w:val="27"/>
          <w:szCs w:val="27"/>
          <w:lang w:val="en-US"/>
        </w:rPr>
        <w:t>return_sequences</w:t>
      </w:r>
      <w:proofErr w:type="spellEnd"/>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False</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83A598"/>
          <w:sz w:val="27"/>
          <w:szCs w:val="27"/>
          <w:lang w:val="en-US"/>
        </w:rPr>
        <w:t>input_shape</w:t>
      </w:r>
      <w:proofErr w:type="spellEnd"/>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D5C4A1"/>
          <w:sz w:val="27"/>
          <w:szCs w:val="27"/>
          <w:lang w:val="en-US"/>
        </w:rPr>
        <w:t>lensecuencias</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D3869B"/>
          <w:sz w:val="27"/>
          <w:szCs w:val="27"/>
          <w:lang w:val="en-US"/>
        </w:rPr>
        <w:t>1</w:t>
      </w:r>
      <w:r w:rsidRPr="004D5AC7">
        <w:rPr>
          <w:rFonts w:ascii="Consolas" w:eastAsia="Times New Roman" w:hAnsi="Consolas" w:cs="Times New Roman"/>
          <w:color w:val="A89984"/>
          <w:sz w:val="27"/>
          <w:szCs w:val="27"/>
          <w:lang w:val="en-US"/>
        </w:rPr>
        <w:t>)))</w:t>
      </w:r>
    </w:p>
    <w:p w14:paraId="26D2EE67"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r w:rsidRPr="004D5AC7">
        <w:rPr>
          <w:rFonts w:ascii="Consolas" w:eastAsia="Times New Roman" w:hAnsi="Consolas" w:cs="Times New Roman"/>
          <w:color w:val="EBDBB2"/>
          <w:sz w:val="27"/>
          <w:szCs w:val="27"/>
          <w:lang w:val="en-US"/>
        </w:rPr>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add</w:t>
      </w:r>
      <w:proofErr w:type="spellEnd"/>
      <w:r w:rsidRPr="004D5AC7">
        <w:rPr>
          <w:rFonts w:ascii="Consolas" w:eastAsia="Times New Roman" w:hAnsi="Consolas" w:cs="Times New Roman"/>
          <w:color w:val="A89984"/>
          <w:sz w:val="27"/>
          <w:szCs w:val="27"/>
          <w:lang w:val="en-US"/>
        </w:rPr>
        <w:t>(</w:t>
      </w:r>
      <w:proofErr w:type="spellStart"/>
      <w:proofErr w:type="gramStart"/>
      <w:r w:rsidRPr="004D5AC7">
        <w:rPr>
          <w:rFonts w:ascii="Consolas" w:eastAsia="Times New Roman" w:hAnsi="Consolas" w:cs="Times New Roman"/>
          <w:color w:val="D5C4A1"/>
          <w:sz w:val="27"/>
          <w:szCs w:val="27"/>
          <w:lang w:val="en-US"/>
        </w:rPr>
        <w:t>tf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keras</w:t>
      </w:r>
      <w:proofErr w:type="gram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layers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Dense</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3869B"/>
          <w:sz w:val="27"/>
          <w:szCs w:val="27"/>
          <w:lang w:val="en-US"/>
        </w:rPr>
        <w:t>1</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
    <w:p w14:paraId="6C6C90D4" w14:textId="28281CC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1BFD1825"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Compilar modelo</w:t>
      </w:r>
    </w:p>
    <w:p w14:paraId="5793F21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gramStart"/>
      <w:r w:rsidRPr="004D5AC7">
        <w:rPr>
          <w:rFonts w:ascii="Consolas" w:eastAsia="Times New Roman" w:hAnsi="Consolas" w:cs="Times New Roman"/>
          <w:color w:val="EBDBB2"/>
          <w:sz w:val="27"/>
          <w:szCs w:val="27"/>
          <w:lang w:val="en-US"/>
        </w:rPr>
        <w:lastRenderedPageBreak/>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compile</w:t>
      </w:r>
      <w:proofErr w:type="gram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optimizer</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tf</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keras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optimizers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Adam</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learning_rate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5C4A1"/>
          <w:sz w:val="27"/>
          <w:szCs w:val="27"/>
          <w:lang w:val="en-US"/>
        </w:rPr>
        <w:t>learn_rate</w:t>
      </w:r>
      <w:r w:rsidRPr="004D5AC7">
        <w:rPr>
          <w:rFonts w:ascii="Consolas" w:eastAsia="Times New Roman" w:hAnsi="Consolas" w:cs="Times New Roman"/>
          <w:color w:val="A89984"/>
          <w:sz w:val="27"/>
          <w:szCs w:val="27"/>
          <w:lang w:val="en-US"/>
        </w:rPr>
        <w:t>),</w:t>
      </w:r>
    </w:p>
    <w:p w14:paraId="61BC6F5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loss</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B8BB26"/>
          <w:sz w:val="27"/>
          <w:szCs w:val="27"/>
          <w:lang w:val="en-US"/>
        </w:rPr>
        <w:t>mse</w:t>
      </w:r>
      <w:proofErr w:type="spellEnd"/>
      <w:r w:rsidRPr="004D5AC7">
        <w:rPr>
          <w:rFonts w:ascii="Consolas" w:eastAsia="Times New Roman" w:hAnsi="Consolas" w:cs="Times New Roman"/>
          <w:color w:val="A89984"/>
          <w:sz w:val="27"/>
          <w:szCs w:val="27"/>
          <w:lang w:val="en-US"/>
        </w:rPr>
        <w:t>')</w:t>
      </w:r>
    </w:p>
    <w:p w14:paraId="59959936" w14:textId="1A1CE569"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5B2399F0"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xml:space="preserve">#? </w:t>
      </w:r>
      <w:proofErr w:type="spellStart"/>
      <w:r w:rsidRPr="004D5AC7">
        <w:rPr>
          <w:rFonts w:ascii="Consolas" w:eastAsia="Times New Roman" w:hAnsi="Consolas" w:cs="Times New Roman"/>
          <w:i/>
          <w:iCs/>
          <w:color w:val="928374"/>
          <w:sz w:val="27"/>
          <w:szCs w:val="27"/>
          <w:lang w:val="en-US"/>
        </w:rPr>
        <w:t>Entrenar</w:t>
      </w:r>
      <w:proofErr w:type="spellEnd"/>
      <w:r w:rsidRPr="004D5AC7">
        <w:rPr>
          <w:rFonts w:ascii="Consolas" w:eastAsia="Times New Roman" w:hAnsi="Consolas" w:cs="Times New Roman"/>
          <w:i/>
          <w:iCs/>
          <w:color w:val="928374"/>
          <w:sz w:val="27"/>
          <w:szCs w:val="27"/>
          <w:lang w:val="en-US"/>
        </w:rPr>
        <w:t xml:space="preserve"> </w:t>
      </w:r>
      <w:proofErr w:type="spellStart"/>
      <w:r w:rsidRPr="004D5AC7">
        <w:rPr>
          <w:rFonts w:ascii="Consolas" w:eastAsia="Times New Roman" w:hAnsi="Consolas" w:cs="Times New Roman"/>
          <w:i/>
          <w:iCs/>
          <w:color w:val="928374"/>
          <w:sz w:val="27"/>
          <w:szCs w:val="27"/>
          <w:lang w:val="en-US"/>
        </w:rPr>
        <w:t>modelo</w:t>
      </w:r>
      <w:proofErr w:type="spellEnd"/>
    </w:p>
    <w:p w14:paraId="7FD5668C"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history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fit</w:t>
      </w:r>
      <w:proofErr w:type="spellEnd"/>
      <w:r w:rsidRPr="004D5AC7">
        <w:rPr>
          <w:rFonts w:ascii="Consolas" w:eastAsia="Times New Roman" w:hAnsi="Consolas" w:cs="Times New Roman"/>
          <w:color w:val="A89984"/>
          <w:sz w:val="27"/>
          <w:szCs w:val="27"/>
          <w:lang w:val="en-US"/>
        </w:rPr>
        <w:t>(</w:t>
      </w:r>
      <w:proofErr w:type="spellStart"/>
      <w:proofErr w:type="gramEnd"/>
      <w:r w:rsidRPr="004D5AC7">
        <w:rPr>
          <w:rFonts w:ascii="Consolas" w:eastAsia="Times New Roman" w:hAnsi="Consolas" w:cs="Times New Roman"/>
          <w:color w:val="D5C4A1"/>
          <w:sz w:val="27"/>
          <w:szCs w:val="27"/>
          <w:lang w:val="en-US"/>
        </w:rPr>
        <w:t>X_train</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D5C4A1"/>
          <w:sz w:val="27"/>
          <w:szCs w:val="27"/>
          <w:lang w:val="en-US"/>
        </w:rPr>
        <w:t>y_train</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38CC0B4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epochs</w:t>
      </w:r>
      <w:r w:rsidRPr="004D5AC7">
        <w:rPr>
          <w:rFonts w:ascii="Consolas" w:eastAsia="Times New Roman" w:hAnsi="Consolas" w:cs="Times New Roman"/>
          <w:color w:val="8EC07C"/>
          <w:sz w:val="27"/>
          <w:szCs w:val="27"/>
          <w:lang w:val="en-US"/>
        </w:rPr>
        <w:t>=</w:t>
      </w:r>
      <w:proofErr w:type="spellStart"/>
      <w:r w:rsidRPr="004D5AC7">
        <w:rPr>
          <w:rFonts w:ascii="Consolas" w:eastAsia="Times New Roman" w:hAnsi="Consolas" w:cs="Times New Roman"/>
          <w:color w:val="D5C4A1"/>
          <w:sz w:val="27"/>
          <w:szCs w:val="27"/>
          <w:lang w:val="en-US"/>
        </w:rPr>
        <w:t>n_epochs</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06DAB8A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83A598"/>
          <w:sz w:val="27"/>
          <w:szCs w:val="27"/>
          <w:lang w:val="en-US"/>
        </w:rPr>
        <w:t>batch_size</w:t>
      </w:r>
      <w:proofErr w:type="spellEnd"/>
      <w:r w:rsidRPr="004D5AC7">
        <w:rPr>
          <w:rFonts w:ascii="Consolas" w:eastAsia="Times New Roman" w:hAnsi="Consolas" w:cs="Times New Roman"/>
          <w:color w:val="8EC07C"/>
          <w:sz w:val="27"/>
          <w:szCs w:val="27"/>
          <w:lang w:val="en-US"/>
        </w:rPr>
        <w:t>=</w:t>
      </w:r>
      <w:proofErr w:type="spellStart"/>
      <w:r w:rsidRPr="004D5AC7">
        <w:rPr>
          <w:rFonts w:ascii="Consolas" w:eastAsia="Times New Roman" w:hAnsi="Consolas" w:cs="Times New Roman"/>
          <w:color w:val="D5C4A1"/>
          <w:sz w:val="27"/>
          <w:szCs w:val="27"/>
          <w:lang w:val="en-US"/>
        </w:rPr>
        <w:t>batch_size</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0FEBC308"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83A598"/>
          <w:sz w:val="27"/>
          <w:szCs w:val="27"/>
          <w:lang w:val="en-US"/>
        </w:rPr>
        <w:t>validation_data</w:t>
      </w:r>
      <w:proofErr w:type="spellEnd"/>
      <w:proofErr w:type="gramStart"/>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proofErr w:type="spellStart"/>
      <w:proofErr w:type="gramEnd"/>
      <w:r w:rsidRPr="004D5AC7">
        <w:rPr>
          <w:rFonts w:ascii="Consolas" w:eastAsia="Times New Roman" w:hAnsi="Consolas" w:cs="Times New Roman"/>
          <w:color w:val="D5C4A1"/>
          <w:sz w:val="27"/>
          <w:szCs w:val="27"/>
          <w:lang w:val="en-US"/>
        </w:rPr>
        <w:t>X_test</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roofErr w:type="spellStart"/>
      <w:r w:rsidRPr="004D5AC7">
        <w:rPr>
          <w:rFonts w:ascii="Consolas" w:eastAsia="Times New Roman" w:hAnsi="Consolas" w:cs="Times New Roman"/>
          <w:color w:val="D5C4A1"/>
          <w:sz w:val="27"/>
          <w:szCs w:val="27"/>
          <w:lang w:val="en-US"/>
        </w:rPr>
        <w:t>y_test</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p>
    <w:p w14:paraId="62A5B8E2"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verbose</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D3869B"/>
          <w:sz w:val="27"/>
          <w:szCs w:val="27"/>
          <w:lang w:val="en-US"/>
        </w:rPr>
        <w:t>1</w:t>
      </w:r>
      <w:r w:rsidRPr="004D5AC7">
        <w:rPr>
          <w:rFonts w:ascii="Consolas" w:eastAsia="Times New Roman" w:hAnsi="Consolas" w:cs="Times New Roman"/>
          <w:color w:val="A89984"/>
          <w:sz w:val="27"/>
          <w:szCs w:val="27"/>
          <w:lang w:val="en-US"/>
        </w:rPr>
        <w:t>)</w:t>
      </w:r>
    </w:p>
    <w:p w14:paraId="0464C762" w14:textId="3905A070"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
    <w:p w14:paraId="2941B25A"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i/>
          <w:iCs/>
          <w:color w:val="928374"/>
          <w:sz w:val="27"/>
          <w:szCs w:val="27"/>
          <w:lang w:val="en-US"/>
        </w:rPr>
        <w:t xml:space="preserve">#? </w:t>
      </w:r>
      <w:proofErr w:type="spellStart"/>
      <w:r w:rsidRPr="004D5AC7">
        <w:rPr>
          <w:rFonts w:ascii="Consolas" w:eastAsia="Times New Roman" w:hAnsi="Consolas" w:cs="Times New Roman"/>
          <w:i/>
          <w:iCs/>
          <w:color w:val="928374"/>
          <w:sz w:val="27"/>
          <w:szCs w:val="27"/>
          <w:lang w:val="en-US"/>
        </w:rPr>
        <w:t>Graficar</w:t>
      </w:r>
      <w:proofErr w:type="spellEnd"/>
      <w:r w:rsidRPr="004D5AC7">
        <w:rPr>
          <w:rFonts w:ascii="Consolas" w:eastAsia="Times New Roman" w:hAnsi="Consolas" w:cs="Times New Roman"/>
          <w:i/>
          <w:iCs/>
          <w:color w:val="928374"/>
          <w:sz w:val="27"/>
          <w:szCs w:val="27"/>
          <w:lang w:val="en-US"/>
        </w:rPr>
        <w:t xml:space="preserve"> </w:t>
      </w:r>
      <w:proofErr w:type="spellStart"/>
      <w:r w:rsidRPr="004D5AC7">
        <w:rPr>
          <w:rFonts w:ascii="Consolas" w:eastAsia="Times New Roman" w:hAnsi="Consolas" w:cs="Times New Roman"/>
          <w:i/>
          <w:iCs/>
          <w:color w:val="928374"/>
          <w:sz w:val="27"/>
          <w:szCs w:val="27"/>
          <w:lang w:val="en-US"/>
        </w:rPr>
        <w:t>pérdida</w:t>
      </w:r>
      <w:proofErr w:type="spellEnd"/>
    </w:p>
    <w:p w14:paraId="5863DF91"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proofErr w:type="gramStart"/>
      <w:r w:rsidRPr="004D5AC7">
        <w:rPr>
          <w:rFonts w:ascii="Consolas" w:eastAsia="Times New Roman" w:hAnsi="Consolas" w:cs="Times New Roman"/>
          <w:color w:val="EBDBB2"/>
          <w:sz w:val="27"/>
          <w:szCs w:val="27"/>
          <w:lang w:val="en-US"/>
        </w:rPr>
        <w:t>plt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plot</w:t>
      </w:r>
      <w:proofErr w:type="spellEnd"/>
      <w:proofErr w:type="gramEnd"/>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D5C4A1"/>
          <w:sz w:val="27"/>
          <w:szCs w:val="27"/>
          <w:lang w:val="en-US"/>
        </w:rPr>
        <w:t>history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history</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B8BB26"/>
          <w:sz w:val="27"/>
          <w:szCs w:val="27"/>
          <w:lang w:val="en-US"/>
        </w:rPr>
        <w:t>loss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label</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B8BB26"/>
          <w:sz w:val="27"/>
          <w:szCs w:val="27"/>
          <w:lang w:val="en-US"/>
        </w:rPr>
        <w:t>Pérdida</w:t>
      </w:r>
      <w:proofErr w:type="spellEnd"/>
      <w:r w:rsidRPr="004D5AC7">
        <w:rPr>
          <w:rFonts w:ascii="Consolas" w:eastAsia="Times New Roman" w:hAnsi="Consolas" w:cs="Times New Roman"/>
          <w:color w:val="B8BB26"/>
          <w:sz w:val="27"/>
          <w:szCs w:val="27"/>
          <w:lang w:val="en-US"/>
        </w:rPr>
        <w:t xml:space="preserve"> </w:t>
      </w:r>
      <w:proofErr w:type="spellStart"/>
      <w:r w:rsidRPr="004D5AC7">
        <w:rPr>
          <w:rFonts w:ascii="Consolas" w:eastAsia="Times New Roman" w:hAnsi="Consolas" w:cs="Times New Roman"/>
          <w:color w:val="B8BB26"/>
          <w:sz w:val="27"/>
          <w:szCs w:val="27"/>
          <w:lang w:val="en-US"/>
        </w:rPr>
        <w:t>entrenamiento</w:t>
      </w:r>
      <w:proofErr w:type="spellEnd"/>
      <w:r w:rsidRPr="004D5AC7">
        <w:rPr>
          <w:rFonts w:ascii="Consolas" w:eastAsia="Times New Roman" w:hAnsi="Consolas" w:cs="Times New Roman"/>
          <w:color w:val="A89984"/>
          <w:sz w:val="27"/>
          <w:szCs w:val="27"/>
          <w:lang w:val="en-US"/>
        </w:rPr>
        <w:t>')</w:t>
      </w:r>
    </w:p>
    <w:p w14:paraId="0A849259"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proofErr w:type="spellStart"/>
      <w:proofErr w:type="gramStart"/>
      <w:r w:rsidRPr="004D5AC7">
        <w:rPr>
          <w:rFonts w:ascii="Consolas" w:eastAsia="Times New Roman" w:hAnsi="Consolas" w:cs="Times New Roman"/>
          <w:color w:val="EBDBB2"/>
          <w:sz w:val="27"/>
          <w:szCs w:val="27"/>
          <w:lang w:val="en-US"/>
        </w:rPr>
        <w:t>plt</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plot</w:t>
      </w:r>
      <w:proofErr w:type="spellEnd"/>
      <w:proofErr w:type="gramEnd"/>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D5C4A1"/>
          <w:sz w:val="27"/>
          <w:szCs w:val="27"/>
          <w:lang w:val="en-US"/>
        </w:rPr>
        <w:t>history</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history</w:t>
      </w:r>
      <w:proofErr w:type="spellEnd"/>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B8BB26"/>
          <w:sz w:val="27"/>
          <w:szCs w:val="27"/>
          <w:lang w:val="en-US"/>
        </w:rPr>
        <w:t>val_loss</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 xml:space="preserve"> </w:t>
      </w:r>
      <w:r w:rsidRPr="004D5AC7">
        <w:rPr>
          <w:rFonts w:ascii="Consolas" w:eastAsia="Times New Roman" w:hAnsi="Consolas" w:cs="Times New Roman"/>
          <w:color w:val="83A598"/>
          <w:sz w:val="27"/>
          <w:szCs w:val="27"/>
          <w:lang w:val="en-US"/>
        </w:rPr>
        <w:t>label</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B8BB26"/>
          <w:sz w:val="27"/>
          <w:szCs w:val="27"/>
          <w:lang w:val="en-US"/>
        </w:rPr>
        <w:t>Pérdida</w:t>
      </w:r>
      <w:proofErr w:type="spellEnd"/>
      <w:r w:rsidRPr="004D5AC7">
        <w:rPr>
          <w:rFonts w:ascii="Consolas" w:eastAsia="Times New Roman" w:hAnsi="Consolas" w:cs="Times New Roman"/>
          <w:color w:val="B8BB26"/>
          <w:sz w:val="27"/>
          <w:szCs w:val="27"/>
          <w:lang w:val="en-US"/>
        </w:rPr>
        <w:t xml:space="preserve"> </w:t>
      </w:r>
      <w:proofErr w:type="spellStart"/>
      <w:r w:rsidRPr="004D5AC7">
        <w:rPr>
          <w:rFonts w:ascii="Consolas" w:eastAsia="Times New Roman" w:hAnsi="Consolas" w:cs="Times New Roman"/>
          <w:color w:val="B8BB26"/>
          <w:sz w:val="27"/>
          <w:szCs w:val="27"/>
          <w:lang w:val="en-US"/>
        </w:rPr>
        <w:t>validación</w:t>
      </w:r>
      <w:proofErr w:type="spellEnd"/>
      <w:r w:rsidRPr="004D5AC7">
        <w:rPr>
          <w:rFonts w:ascii="Consolas" w:eastAsia="Times New Roman" w:hAnsi="Consolas" w:cs="Times New Roman"/>
          <w:color w:val="A89984"/>
          <w:sz w:val="27"/>
          <w:szCs w:val="27"/>
          <w:lang w:val="en-US"/>
        </w:rPr>
        <w:t>')</w:t>
      </w:r>
    </w:p>
    <w:p w14:paraId="1AEF1D8D"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roofErr w:type="spellStart"/>
      <w:proofErr w:type="gramStart"/>
      <w:r w:rsidRPr="004D5AC7">
        <w:rPr>
          <w:rFonts w:ascii="Consolas" w:eastAsia="Times New Roman" w:hAnsi="Consolas" w:cs="Times New Roman"/>
          <w:color w:val="EBDBB2"/>
          <w:sz w:val="27"/>
          <w:szCs w:val="27"/>
          <w:lang w:val="es-MX"/>
        </w:rPr>
        <w:t>plt</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legend</w:t>
      </w:r>
      <w:proofErr w:type="spellEnd"/>
      <w:proofErr w:type="gramEnd"/>
      <w:r w:rsidRPr="004D5AC7">
        <w:rPr>
          <w:rFonts w:ascii="Consolas" w:eastAsia="Times New Roman" w:hAnsi="Consolas" w:cs="Times New Roman"/>
          <w:color w:val="A89984"/>
          <w:sz w:val="27"/>
          <w:szCs w:val="27"/>
          <w:lang w:val="es-MX"/>
        </w:rPr>
        <w:t>()</w:t>
      </w:r>
    </w:p>
    <w:p w14:paraId="624D6D0F"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roofErr w:type="spellStart"/>
      <w:proofErr w:type="gramStart"/>
      <w:r w:rsidRPr="004D5AC7">
        <w:rPr>
          <w:rFonts w:ascii="Consolas" w:eastAsia="Times New Roman" w:hAnsi="Consolas" w:cs="Times New Roman"/>
          <w:color w:val="EBDBB2"/>
          <w:sz w:val="27"/>
          <w:szCs w:val="27"/>
          <w:lang w:val="es-MX"/>
        </w:rPr>
        <w:t>plt</w:t>
      </w:r>
      <w:r w:rsidRPr="004D5AC7">
        <w:rPr>
          <w:rFonts w:ascii="Consolas" w:eastAsia="Times New Roman" w:hAnsi="Consolas" w:cs="Times New Roman"/>
          <w:color w:val="A89984"/>
          <w:sz w:val="27"/>
          <w:szCs w:val="27"/>
          <w:lang w:val="es-MX"/>
        </w:rPr>
        <w:t>.</w:t>
      </w:r>
      <w:r w:rsidRPr="004D5AC7">
        <w:rPr>
          <w:rFonts w:ascii="Consolas" w:eastAsia="Times New Roman" w:hAnsi="Consolas" w:cs="Times New Roman"/>
          <w:color w:val="83A598"/>
          <w:sz w:val="27"/>
          <w:szCs w:val="27"/>
          <w:lang w:val="es-MX"/>
        </w:rPr>
        <w:t>show</w:t>
      </w:r>
      <w:proofErr w:type="spellEnd"/>
      <w:proofErr w:type="gramEnd"/>
      <w:r w:rsidRPr="004D5AC7">
        <w:rPr>
          <w:rFonts w:ascii="Consolas" w:eastAsia="Times New Roman" w:hAnsi="Consolas" w:cs="Times New Roman"/>
          <w:color w:val="A89984"/>
          <w:sz w:val="27"/>
          <w:szCs w:val="27"/>
          <w:lang w:val="es-MX"/>
        </w:rPr>
        <w:t>()</w:t>
      </w:r>
    </w:p>
    <w:p w14:paraId="58B01100" w14:textId="5BFCD431"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p>
    <w:p w14:paraId="758921A9"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s-MX"/>
        </w:rPr>
      </w:pPr>
      <w:r w:rsidRPr="004D5AC7">
        <w:rPr>
          <w:rFonts w:ascii="Consolas" w:eastAsia="Times New Roman" w:hAnsi="Consolas" w:cs="Times New Roman"/>
          <w:i/>
          <w:iCs/>
          <w:color w:val="928374"/>
          <w:sz w:val="27"/>
          <w:szCs w:val="27"/>
          <w:lang w:val="es-MX"/>
        </w:rPr>
        <w:t># Predicción final para verificar funcionamiento</w:t>
      </w:r>
    </w:p>
    <w:p w14:paraId="28DD497B"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predictions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model</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predict</w:t>
      </w:r>
      <w:proofErr w:type="spellEnd"/>
      <w:proofErr w:type="gramEnd"/>
      <w:r w:rsidRPr="004D5AC7">
        <w:rPr>
          <w:rFonts w:ascii="Consolas" w:eastAsia="Times New Roman" w:hAnsi="Consolas" w:cs="Times New Roman"/>
          <w:color w:val="A89984"/>
          <w:sz w:val="27"/>
          <w:szCs w:val="27"/>
          <w:lang w:val="en-US"/>
        </w:rPr>
        <w:t>(</w:t>
      </w:r>
      <w:proofErr w:type="spellStart"/>
      <w:r w:rsidRPr="004D5AC7">
        <w:rPr>
          <w:rFonts w:ascii="Consolas" w:eastAsia="Times New Roman" w:hAnsi="Consolas" w:cs="Times New Roman"/>
          <w:color w:val="D5C4A1"/>
          <w:sz w:val="27"/>
          <w:szCs w:val="27"/>
          <w:lang w:val="en-US"/>
        </w:rPr>
        <w:t>X_test</w:t>
      </w:r>
      <w:proofErr w:type="spellEnd"/>
      <w:r w:rsidRPr="004D5AC7">
        <w:rPr>
          <w:rFonts w:ascii="Consolas" w:eastAsia="Times New Roman" w:hAnsi="Consolas" w:cs="Times New Roman"/>
          <w:color w:val="A89984"/>
          <w:sz w:val="27"/>
          <w:szCs w:val="27"/>
          <w:lang w:val="en-US"/>
        </w:rPr>
        <w:t>)</w:t>
      </w:r>
    </w:p>
    <w:p w14:paraId="4C58BB8A" w14:textId="77777777" w:rsidR="004D5AC7" w:rsidRPr="004D5AC7" w:rsidRDefault="004D5AC7" w:rsidP="004D5AC7">
      <w:pPr>
        <w:widowControl/>
        <w:shd w:val="clear" w:color="auto" w:fill="1D2021"/>
        <w:wordWrap/>
        <w:autoSpaceDE/>
        <w:autoSpaceDN/>
        <w:spacing w:after="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t xml:space="preserve">predictions </w:t>
      </w:r>
      <w:r w:rsidRPr="004D5AC7">
        <w:rPr>
          <w:rFonts w:ascii="Consolas" w:eastAsia="Times New Roman" w:hAnsi="Consolas" w:cs="Times New Roman"/>
          <w:color w:val="8EC07C"/>
          <w:sz w:val="27"/>
          <w:szCs w:val="27"/>
          <w:lang w:val="en-US"/>
        </w:rPr>
        <w:t>=</w:t>
      </w:r>
      <w:r w:rsidRPr="004D5AC7">
        <w:rPr>
          <w:rFonts w:ascii="Consolas" w:eastAsia="Times New Roman" w:hAnsi="Consolas" w:cs="Times New Roman"/>
          <w:color w:val="EBDBB2"/>
          <w:sz w:val="27"/>
          <w:szCs w:val="27"/>
          <w:lang w:val="en-US"/>
        </w:rPr>
        <w:t xml:space="preserve"> </w:t>
      </w:r>
      <w:proofErr w:type="spellStart"/>
      <w:proofErr w:type="gramStart"/>
      <w:r w:rsidRPr="004D5AC7">
        <w:rPr>
          <w:rFonts w:ascii="Consolas" w:eastAsia="Times New Roman" w:hAnsi="Consolas" w:cs="Times New Roman"/>
          <w:color w:val="EBDBB2"/>
          <w:sz w:val="27"/>
          <w:szCs w:val="27"/>
          <w:lang w:val="en-US"/>
        </w:rPr>
        <w:t>scaler</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83A598"/>
          <w:sz w:val="27"/>
          <w:szCs w:val="27"/>
          <w:lang w:val="en-US"/>
        </w:rPr>
        <w:t>inverse</w:t>
      </w:r>
      <w:proofErr w:type="gramEnd"/>
      <w:r w:rsidRPr="004D5AC7">
        <w:rPr>
          <w:rFonts w:ascii="Consolas" w:eastAsia="Times New Roman" w:hAnsi="Consolas" w:cs="Times New Roman"/>
          <w:color w:val="83A598"/>
          <w:sz w:val="27"/>
          <w:szCs w:val="27"/>
          <w:lang w:val="en-US"/>
        </w:rPr>
        <w:t>_transform</w:t>
      </w:r>
      <w:proofErr w:type="spellEnd"/>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D5C4A1"/>
          <w:sz w:val="27"/>
          <w:szCs w:val="27"/>
          <w:lang w:val="en-US"/>
        </w:rPr>
        <w:t>predictions</w:t>
      </w:r>
      <w:r w:rsidRPr="004D5AC7">
        <w:rPr>
          <w:rFonts w:ascii="Consolas" w:eastAsia="Times New Roman" w:hAnsi="Consolas" w:cs="Times New Roman"/>
          <w:color w:val="A89984"/>
          <w:sz w:val="27"/>
          <w:szCs w:val="27"/>
          <w:lang w:val="en-US"/>
        </w:rPr>
        <w:t>)</w:t>
      </w:r>
      <w:r w:rsidRPr="004D5AC7">
        <w:rPr>
          <w:rFonts w:ascii="Consolas" w:eastAsia="Times New Roman" w:hAnsi="Consolas" w:cs="Times New Roman"/>
          <w:color w:val="EBDBB2"/>
          <w:sz w:val="27"/>
          <w:szCs w:val="27"/>
          <w:lang w:val="en-US"/>
        </w:rPr>
        <w:t xml:space="preserve">  </w:t>
      </w:r>
    </w:p>
    <w:p w14:paraId="031F7E65" w14:textId="77777777" w:rsidR="004D5AC7" w:rsidRPr="004D5AC7" w:rsidRDefault="004D5AC7" w:rsidP="004D5AC7">
      <w:pPr>
        <w:widowControl/>
        <w:shd w:val="clear" w:color="auto" w:fill="1D2021"/>
        <w:wordWrap/>
        <w:autoSpaceDE/>
        <w:autoSpaceDN/>
        <w:spacing w:after="270" w:line="360" w:lineRule="atLeast"/>
        <w:jc w:val="left"/>
        <w:rPr>
          <w:rFonts w:ascii="Consolas" w:eastAsia="Times New Roman" w:hAnsi="Consolas" w:cs="Times New Roman"/>
          <w:color w:val="EBDBB2"/>
          <w:sz w:val="27"/>
          <w:szCs w:val="27"/>
          <w:lang w:val="en-US"/>
        </w:rPr>
      </w:pPr>
      <w:r w:rsidRPr="004D5AC7">
        <w:rPr>
          <w:rFonts w:ascii="Consolas" w:eastAsia="Times New Roman" w:hAnsi="Consolas" w:cs="Times New Roman"/>
          <w:color w:val="EBDBB2"/>
          <w:sz w:val="27"/>
          <w:szCs w:val="27"/>
          <w:lang w:val="en-US"/>
        </w:rPr>
        <w:br/>
      </w:r>
    </w:p>
    <w:p w14:paraId="761A8EB2" w14:textId="77777777" w:rsidR="00DB65B4" w:rsidRPr="004D5AC7" w:rsidRDefault="00DB65B4">
      <w:pPr>
        <w:widowControl/>
        <w:spacing w:after="0" w:line="276" w:lineRule="auto"/>
        <w:jc w:val="left"/>
        <w:rPr>
          <w:rFonts w:ascii="SamsungOne 400" w:eastAsia="SamsungOne 400" w:hAnsi="SamsungOne 400" w:cs="SamsungOne 400"/>
          <w:lang w:val="en-US"/>
        </w:rPr>
      </w:pPr>
    </w:p>
    <w:sectPr w:rsidR="00DB65B4" w:rsidRPr="004D5AC7">
      <w:headerReference w:type="default" r:id="rId10"/>
      <w:footerReference w:type="default" r:id="rId11"/>
      <w:pgSz w:w="11906" w:h="16838"/>
      <w:pgMar w:top="1440" w:right="1080" w:bottom="1440" w:left="1080" w:header="851"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FCA0F" w14:textId="77777777" w:rsidR="000B78C6" w:rsidRDefault="000B78C6">
      <w:pPr>
        <w:spacing w:after="0" w:line="240" w:lineRule="auto"/>
      </w:pPr>
      <w:r>
        <w:separator/>
      </w:r>
    </w:p>
  </w:endnote>
  <w:endnote w:type="continuationSeparator" w:id="0">
    <w:p w14:paraId="388445C4" w14:textId="77777777" w:rsidR="000B78C6" w:rsidRDefault="000B7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40DE952-9E00-42A0-9A75-5BF3CA288DA6}"/>
  </w:font>
  <w:font w:name="Malgun Gothic">
    <w:panose1 w:val="020B0503020000020004"/>
    <w:charset w:val="81"/>
    <w:family w:val="swiss"/>
    <w:pitch w:val="variable"/>
    <w:sig w:usb0="9000002F" w:usb1="29D77CFB" w:usb2="00000012" w:usb3="00000000" w:csb0="00080001" w:csb1="00000000"/>
    <w:embedRegular r:id="rId2" w:subsetted="1" w:fontKey="{9E79F4D5-6DE7-40A0-8D45-0F79F083703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GulimChe">
    <w:charset w:val="81"/>
    <w:family w:val="modern"/>
    <w:pitch w:val="fixed"/>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3" w:fontKey="{DF477A77-E524-4E46-A7BC-DF326FE7784E}"/>
    <w:embedItalic r:id="rId4" w:fontKey="{3FD2FEF8-52DA-447C-8135-60C5C4CDAD95}"/>
  </w:font>
  <w:font w:name="Samsung Sharp Sans">
    <w:altName w:val="Calibri"/>
    <w:charset w:val="00"/>
    <w:family w:val="auto"/>
    <w:pitch w:val="default"/>
  </w:font>
  <w:font w:name="SamsungOne 700">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CFE1764D-FCCB-45B7-BDB1-58E470A6ADEF}"/>
    <w:embedBold r:id="rId6" w:fontKey="{A3AA4702-5619-417F-B507-8FEF453DE670}"/>
  </w:font>
  <w:font w:name="SamsungOne 400">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278E923C-51EB-4016-80BA-97C74F1C63F8}"/>
    <w:embedItalic r:id="rId8" w:fontKey="{5B48034A-AB3A-4BB0-8FDF-65B6D9A2623D}"/>
  </w:font>
  <w:font w:name="D2Coding">
    <w:altName w:val="Calibri"/>
    <w:charset w:val="00"/>
    <w:family w:val="auto"/>
    <w:pitch w:val="default"/>
  </w:font>
  <w:font w:name="Consolas">
    <w:panose1 w:val="020B0609020204030204"/>
    <w:charset w:val="00"/>
    <w:family w:val="modern"/>
    <w:pitch w:val="fixed"/>
    <w:sig w:usb0="E00006FF" w:usb1="0000FCFF" w:usb2="00000001" w:usb3="00000000" w:csb0="0000019F" w:csb1="00000000"/>
    <w:embedRegular r:id="rId9" w:fontKey="{C5FC7A20-6B8E-4FCA-954E-C51D21C80594}"/>
    <w:embedItalic r:id="rId10" w:fontKey="{27ACC546-023F-40AE-9A65-CB429A7B9D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69CBE" w14:textId="77777777" w:rsidR="00DB65B4" w:rsidRDefault="00000000">
    <w:pPr>
      <w:widowControl/>
      <w:jc w:val="left"/>
      <w:rPr>
        <w:rFonts w:ascii="Samsung Sharp Sans" w:eastAsia="Samsung Sharp Sans" w:hAnsi="Samsung Sharp Sans" w:cs="Samsung Sharp Sans"/>
        <w:sz w:val="24"/>
        <w:szCs w:val="24"/>
      </w:rPr>
    </w:pPr>
    <w:r>
      <w:rPr>
        <w:rFonts w:ascii="Samsung Sharp Sans" w:eastAsia="Samsung Sharp Sans" w:hAnsi="Samsung Sharp Sans" w:cs="Samsung Sharp Sans"/>
        <w:sz w:val="24"/>
        <w:szCs w:val="24"/>
      </w:rPr>
      <w:t xml:space="preserve">Samsung </w:t>
    </w:r>
    <w:proofErr w:type="spellStart"/>
    <w:r>
      <w:rPr>
        <w:rFonts w:ascii="Samsung Sharp Sans" w:eastAsia="Samsung Sharp Sans" w:hAnsi="Samsung Sharp Sans" w:cs="Samsung Sharp Sans"/>
        <w:sz w:val="24"/>
        <w:szCs w:val="24"/>
      </w:rPr>
      <w:t>Innovation</w:t>
    </w:r>
    <w:proofErr w:type="spellEnd"/>
    <w:r>
      <w:rPr>
        <w:rFonts w:ascii="Samsung Sharp Sans" w:eastAsia="Samsung Sharp Sans" w:hAnsi="Samsung Sharp Sans" w:cs="Samsung Sharp Sans"/>
        <w:sz w:val="24"/>
        <w:szCs w:val="24"/>
      </w:rPr>
      <w:t xml:space="preserve"> Campus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1491E" w14:textId="77777777" w:rsidR="000B78C6" w:rsidRDefault="000B78C6">
      <w:pPr>
        <w:spacing w:after="0" w:line="240" w:lineRule="auto"/>
      </w:pPr>
      <w:r>
        <w:separator/>
      </w:r>
    </w:p>
  </w:footnote>
  <w:footnote w:type="continuationSeparator" w:id="0">
    <w:p w14:paraId="6F61B3AF" w14:textId="77777777" w:rsidR="000B78C6" w:rsidRDefault="000B7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03779" w14:textId="77777777" w:rsidR="00DB65B4" w:rsidRDefault="00000000">
    <w:pPr>
      <w:pBdr>
        <w:top w:val="nil"/>
        <w:left w:val="nil"/>
        <w:bottom w:val="nil"/>
        <w:right w:val="nil"/>
        <w:between w:val="nil"/>
      </w:pBdr>
      <w:tabs>
        <w:tab w:val="center" w:pos="4513"/>
        <w:tab w:val="right" w:pos="9026"/>
      </w:tabs>
      <w:jc w:val="right"/>
      <w:rPr>
        <w:color w:val="000000"/>
      </w:rPr>
    </w:pPr>
    <w:r>
      <w:rPr>
        <w:noProof/>
        <w:color w:val="000000"/>
      </w:rPr>
      <w:drawing>
        <wp:inline distT="0" distB="0" distL="0" distR="0" wp14:anchorId="72C0960F" wp14:editId="6149C18C">
          <wp:extent cx="1557655" cy="368935"/>
          <wp:effectExtent l="0" t="0" r="0" b="0"/>
          <wp:docPr id="1702081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57655" cy="36893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A92268"/>
    <w:multiLevelType w:val="multilevel"/>
    <w:tmpl w:val="53FC5900"/>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 w15:restartNumberingAfterBreak="0">
    <w:nsid w:val="472C3054"/>
    <w:multiLevelType w:val="multilevel"/>
    <w:tmpl w:val="8CE6EA98"/>
    <w:lvl w:ilvl="0">
      <w:start w:val="1"/>
      <w:numFmt w:val="decimal"/>
      <w:lvlText w:val="%1"/>
      <w:lvlJc w:val="left"/>
      <w:pPr>
        <w:ind w:left="400" w:hanging="400"/>
      </w:pPr>
    </w:lvl>
    <w:lvl w:ilvl="1">
      <w:start w:val="1"/>
      <w:numFmt w:val="bullet"/>
      <w:lvlText w:val="•"/>
      <w:lvlJc w:val="left"/>
      <w:pPr>
        <w:ind w:left="800" w:hanging="400"/>
      </w:pPr>
      <w:rPr>
        <w:rFonts w:ascii="Noto Sans Symbols" w:eastAsia="Noto Sans Symbols" w:hAnsi="Noto Sans Symbols" w:cs="Noto Sans Symbols"/>
        <w:sz w:val="32"/>
        <w:szCs w:val="32"/>
      </w:r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2" w15:restartNumberingAfterBreak="0">
    <w:nsid w:val="52670059"/>
    <w:multiLevelType w:val="multilevel"/>
    <w:tmpl w:val="1FC668EC"/>
    <w:lvl w:ilvl="0">
      <w:start w:val="1"/>
      <w:numFmt w:val="decimal"/>
      <w:lvlText w:val="%1."/>
      <w:lvlJc w:val="left"/>
      <w:pPr>
        <w:ind w:left="400" w:hanging="400"/>
      </w:p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num w:numId="1" w16cid:durableId="1606771021">
    <w:abstractNumId w:val="1"/>
  </w:num>
  <w:num w:numId="2" w16cid:durableId="618415816">
    <w:abstractNumId w:val="2"/>
  </w:num>
  <w:num w:numId="3" w16cid:durableId="788091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B4"/>
    <w:rsid w:val="0000482A"/>
    <w:rsid w:val="000B78C6"/>
    <w:rsid w:val="002A5325"/>
    <w:rsid w:val="004D5AC7"/>
    <w:rsid w:val="005A6D35"/>
    <w:rsid w:val="00DB65B4"/>
    <w:rsid w:val="00E303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B42C7"/>
  <w15:docId w15:val="{7191EEC3-13F3-4D8A-B907-265AA757D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s-419" w:eastAsia="es-MX"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09E"/>
    <w:pPr>
      <w:wordWrap w:val="0"/>
      <w:autoSpaceDE w:val="0"/>
      <w:autoSpaceDN w:val="0"/>
    </w:p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A2284"/>
    <w:pPr>
      <w:keepNext/>
      <w:keepLines/>
      <w:widowControl/>
      <w:wordWrap/>
      <w:autoSpaceDE/>
      <w:autoSpaceDN/>
      <w:spacing w:after="60" w:line="276" w:lineRule="auto"/>
      <w:jc w:val="left"/>
    </w:pPr>
    <w:rPr>
      <w:rFonts w:ascii="Arial" w:hAnsi="Arial" w:cs="Arial"/>
      <w:sz w:val="52"/>
      <w:szCs w:val="52"/>
      <w:lang w:val="en"/>
    </w:rPr>
  </w:style>
  <w:style w:type="table" w:styleId="Tablaconcuadrcula">
    <w:name w:val="Table Grid"/>
    <w:basedOn w:val="Tablanormal"/>
    <w:uiPriority w:val="39"/>
    <w:rsid w:val="00952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32838"/>
    <w:pPr>
      <w:ind w:leftChars="400" w:left="800"/>
    </w:pPr>
  </w:style>
  <w:style w:type="paragraph" w:styleId="Encabezado">
    <w:name w:val="header"/>
    <w:basedOn w:val="Normal"/>
    <w:link w:val="EncabezadoCar"/>
    <w:uiPriority w:val="99"/>
    <w:unhideWhenUsed/>
    <w:rsid w:val="00AA14C1"/>
    <w:pPr>
      <w:tabs>
        <w:tab w:val="center" w:pos="4513"/>
        <w:tab w:val="right" w:pos="9026"/>
      </w:tabs>
      <w:snapToGrid w:val="0"/>
    </w:pPr>
  </w:style>
  <w:style w:type="character" w:customStyle="1" w:styleId="EncabezadoCar">
    <w:name w:val="Encabezado Car"/>
    <w:basedOn w:val="Fuentedeprrafopredeter"/>
    <w:link w:val="Encabezado"/>
    <w:uiPriority w:val="99"/>
    <w:rsid w:val="00AA14C1"/>
  </w:style>
  <w:style w:type="paragraph" w:styleId="Piedepgina">
    <w:name w:val="footer"/>
    <w:basedOn w:val="Normal"/>
    <w:link w:val="PiedepginaCar"/>
    <w:uiPriority w:val="99"/>
    <w:unhideWhenUsed/>
    <w:rsid w:val="00AA14C1"/>
    <w:pPr>
      <w:tabs>
        <w:tab w:val="center" w:pos="4513"/>
        <w:tab w:val="right" w:pos="9026"/>
      </w:tabs>
      <w:snapToGrid w:val="0"/>
    </w:pPr>
  </w:style>
  <w:style w:type="character" w:customStyle="1" w:styleId="PiedepginaCar">
    <w:name w:val="Pie de página Car"/>
    <w:basedOn w:val="Fuentedeprrafopredeter"/>
    <w:link w:val="Piedepgina"/>
    <w:uiPriority w:val="99"/>
    <w:rsid w:val="00AA14C1"/>
  </w:style>
  <w:style w:type="paragraph" w:styleId="Textodeglobo">
    <w:name w:val="Balloon Text"/>
    <w:basedOn w:val="Normal"/>
    <w:link w:val="TextodegloboCar"/>
    <w:uiPriority w:val="99"/>
    <w:semiHidden/>
    <w:unhideWhenUsed/>
    <w:rsid w:val="00AA14C1"/>
    <w:pPr>
      <w:spacing w:after="0" w:line="240" w:lineRule="auto"/>
    </w:pPr>
    <w:rPr>
      <w:rFonts w:asciiTheme="majorHAnsi" w:eastAsiaTheme="majorEastAsia" w:hAnsiTheme="majorHAnsi" w:cstheme="majorBidi"/>
      <w:sz w:val="18"/>
      <w:szCs w:val="18"/>
    </w:rPr>
  </w:style>
  <w:style w:type="character" w:customStyle="1" w:styleId="TextodegloboCar">
    <w:name w:val="Texto de globo Car"/>
    <w:basedOn w:val="Fuentedeprrafopredeter"/>
    <w:link w:val="Textodeglobo"/>
    <w:uiPriority w:val="99"/>
    <w:semiHidden/>
    <w:rsid w:val="00AA14C1"/>
    <w:rPr>
      <w:rFonts w:asciiTheme="majorHAnsi" w:eastAsiaTheme="majorEastAsia" w:hAnsiTheme="majorHAnsi" w:cstheme="majorBidi"/>
      <w:sz w:val="18"/>
      <w:szCs w:val="18"/>
    </w:rPr>
  </w:style>
  <w:style w:type="paragraph" w:styleId="NormalWeb">
    <w:name w:val="Normal (Web)"/>
    <w:basedOn w:val="Normal"/>
    <w:uiPriority w:val="99"/>
    <w:unhideWhenUsed/>
    <w:rsid w:val="0041049F"/>
    <w:pPr>
      <w:widowControl/>
      <w:wordWrap/>
      <w:autoSpaceDE/>
      <w:autoSpaceDN/>
      <w:spacing w:before="100" w:beforeAutospacing="1" w:after="100" w:afterAutospacing="1" w:line="240" w:lineRule="auto"/>
      <w:jc w:val="left"/>
    </w:pPr>
    <w:rPr>
      <w:rFonts w:ascii="Gulim" w:eastAsia="Gulim" w:hAnsi="Gulim" w:cs="Gulim"/>
      <w:sz w:val="24"/>
      <w:szCs w:val="24"/>
    </w:rPr>
  </w:style>
  <w:style w:type="character" w:styleId="Textodelmarcadordeposicin">
    <w:name w:val="Placeholder Text"/>
    <w:basedOn w:val="Fuentedeprrafopredeter"/>
    <w:uiPriority w:val="99"/>
    <w:semiHidden/>
    <w:rsid w:val="0041049F"/>
    <w:rPr>
      <w:color w:val="808080"/>
    </w:rPr>
  </w:style>
  <w:style w:type="character" w:customStyle="1" w:styleId="TtuloCar">
    <w:name w:val="Título Car"/>
    <w:basedOn w:val="Fuentedeprrafopredeter"/>
    <w:link w:val="Ttulo"/>
    <w:rsid w:val="005A2284"/>
    <w:rPr>
      <w:rFonts w:ascii="Arial" w:hAnsi="Arial" w:cs="Arial"/>
      <w:kern w:val="0"/>
      <w:sz w:val="52"/>
      <w:szCs w:val="52"/>
      <w:lang w:val="en"/>
    </w:rPr>
  </w:style>
  <w:style w:type="character" w:customStyle="1" w:styleId="mi">
    <w:name w:val="mi"/>
    <w:basedOn w:val="Fuentedeprrafopredeter"/>
    <w:rsid w:val="005A2284"/>
  </w:style>
  <w:style w:type="character" w:customStyle="1" w:styleId="mo">
    <w:name w:val="mo"/>
    <w:basedOn w:val="Fuentedeprrafopredeter"/>
    <w:rsid w:val="005A2284"/>
  </w:style>
  <w:style w:type="character" w:customStyle="1" w:styleId="mjxassistivemathml">
    <w:name w:val="mjx_assistive_mathml"/>
    <w:basedOn w:val="Fuentedeprrafopredeter"/>
    <w:rsid w:val="005A2284"/>
  </w:style>
  <w:style w:type="character" w:customStyle="1" w:styleId="cm-variable">
    <w:name w:val="cm-variable"/>
    <w:basedOn w:val="Fuentedeprrafopredeter"/>
    <w:rsid w:val="005A2284"/>
  </w:style>
  <w:style w:type="character" w:styleId="CdigoHTML">
    <w:name w:val="HTML Code"/>
    <w:basedOn w:val="Fuentedeprrafopredeter"/>
    <w:uiPriority w:val="99"/>
    <w:semiHidden/>
    <w:unhideWhenUsed/>
    <w:rsid w:val="009B3DB5"/>
    <w:rPr>
      <w:rFonts w:ascii="GulimChe" w:eastAsia="GulimChe" w:hAnsi="GulimChe" w:cs="GulimChe"/>
      <w:sz w:val="24"/>
      <w:szCs w:val="24"/>
    </w:rPr>
  </w:style>
  <w:style w:type="paragraph" w:customStyle="1" w:styleId="a">
    <w:name w:val="바탕글"/>
    <w:basedOn w:val="Normal"/>
    <w:rsid w:val="00853B0E"/>
    <w:pPr>
      <w:spacing w:after="0" w:line="384" w:lineRule="auto"/>
      <w:textAlignment w:val="baseline"/>
    </w:pPr>
    <w:rPr>
      <w:rFonts w:ascii="Gulim" w:eastAsia="Gulim" w:hAnsi="Gulim" w:cs="Gulim"/>
      <w:color w:val="00000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599547">
      <w:bodyDiv w:val="1"/>
      <w:marLeft w:val="0"/>
      <w:marRight w:val="0"/>
      <w:marTop w:val="0"/>
      <w:marBottom w:val="0"/>
      <w:divBdr>
        <w:top w:val="none" w:sz="0" w:space="0" w:color="auto"/>
        <w:left w:val="none" w:sz="0" w:space="0" w:color="auto"/>
        <w:bottom w:val="none" w:sz="0" w:space="0" w:color="auto"/>
        <w:right w:val="none" w:sz="0" w:space="0" w:color="auto"/>
      </w:divBdr>
      <w:divsChild>
        <w:div w:id="649485016">
          <w:marLeft w:val="0"/>
          <w:marRight w:val="0"/>
          <w:marTop w:val="0"/>
          <w:marBottom w:val="0"/>
          <w:divBdr>
            <w:top w:val="none" w:sz="0" w:space="0" w:color="auto"/>
            <w:left w:val="none" w:sz="0" w:space="0" w:color="auto"/>
            <w:bottom w:val="none" w:sz="0" w:space="0" w:color="auto"/>
            <w:right w:val="none" w:sz="0" w:space="0" w:color="auto"/>
          </w:divBdr>
          <w:divsChild>
            <w:div w:id="1505516411">
              <w:marLeft w:val="0"/>
              <w:marRight w:val="0"/>
              <w:marTop w:val="0"/>
              <w:marBottom w:val="0"/>
              <w:divBdr>
                <w:top w:val="none" w:sz="0" w:space="0" w:color="auto"/>
                <w:left w:val="none" w:sz="0" w:space="0" w:color="auto"/>
                <w:bottom w:val="none" w:sz="0" w:space="0" w:color="auto"/>
                <w:right w:val="none" w:sz="0" w:space="0" w:color="auto"/>
              </w:divBdr>
            </w:div>
            <w:div w:id="692417973">
              <w:marLeft w:val="0"/>
              <w:marRight w:val="0"/>
              <w:marTop w:val="0"/>
              <w:marBottom w:val="0"/>
              <w:divBdr>
                <w:top w:val="none" w:sz="0" w:space="0" w:color="auto"/>
                <w:left w:val="none" w:sz="0" w:space="0" w:color="auto"/>
                <w:bottom w:val="none" w:sz="0" w:space="0" w:color="auto"/>
                <w:right w:val="none" w:sz="0" w:space="0" w:color="auto"/>
              </w:divBdr>
            </w:div>
            <w:div w:id="1147091431">
              <w:marLeft w:val="0"/>
              <w:marRight w:val="0"/>
              <w:marTop w:val="0"/>
              <w:marBottom w:val="0"/>
              <w:divBdr>
                <w:top w:val="none" w:sz="0" w:space="0" w:color="auto"/>
                <w:left w:val="none" w:sz="0" w:space="0" w:color="auto"/>
                <w:bottom w:val="none" w:sz="0" w:space="0" w:color="auto"/>
                <w:right w:val="none" w:sz="0" w:space="0" w:color="auto"/>
              </w:divBdr>
            </w:div>
            <w:div w:id="2034918685">
              <w:marLeft w:val="0"/>
              <w:marRight w:val="0"/>
              <w:marTop w:val="0"/>
              <w:marBottom w:val="0"/>
              <w:divBdr>
                <w:top w:val="none" w:sz="0" w:space="0" w:color="auto"/>
                <w:left w:val="none" w:sz="0" w:space="0" w:color="auto"/>
                <w:bottom w:val="none" w:sz="0" w:space="0" w:color="auto"/>
                <w:right w:val="none" w:sz="0" w:space="0" w:color="auto"/>
              </w:divBdr>
            </w:div>
            <w:div w:id="939338248">
              <w:marLeft w:val="0"/>
              <w:marRight w:val="0"/>
              <w:marTop w:val="0"/>
              <w:marBottom w:val="0"/>
              <w:divBdr>
                <w:top w:val="none" w:sz="0" w:space="0" w:color="auto"/>
                <w:left w:val="none" w:sz="0" w:space="0" w:color="auto"/>
                <w:bottom w:val="none" w:sz="0" w:space="0" w:color="auto"/>
                <w:right w:val="none" w:sz="0" w:space="0" w:color="auto"/>
              </w:divBdr>
            </w:div>
            <w:div w:id="236403331">
              <w:marLeft w:val="0"/>
              <w:marRight w:val="0"/>
              <w:marTop w:val="0"/>
              <w:marBottom w:val="0"/>
              <w:divBdr>
                <w:top w:val="none" w:sz="0" w:space="0" w:color="auto"/>
                <w:left w:val="none" w:sz="0" w:space="0" w:color="auto"/>
                <w:bottom w:val="none" w:sz="0" w:space="0" w:color="auto"/>
                <w:right w:val="none" w:sz="0" w:space="0" w:color="auto"/>
              </w:divBdr>
            </w:div>
            <w:div w:id="1061364223">
              <w:marLeft w:val="0"/>
              <w:marRight w:val="0"/>
              <w:marTop w:val="0"/>
              <w:marBottom w:val="0"/>
              <w:divBdr>
                <w:top w:val="none" w:sz="0" w:space="0" w:color="auto"/>
                <w:left w:val="none" w:sz="0" w:space="0" w:color="auto"/>
                <w:bottom w:val="none" w:sz="0" w:space="0" w:color="auto"/>
                <w:right w:val="none" w:sz="0" w:space="0" w:color="auto"/>
              </w:divBdr>
            </w:div>
            <w:div w:id="969017868">
              <w:marLeft w:val="0"/>
              <w:marRight w:val="0"/>
              <w:marTop w:val="0"/>
              <w:marBottom w:val="0"/>
              <w:divBdr>
                <w:top w:val="none" w:sz="0" w:space="0" w:color="auto"/>
                <w:left w:val="none" w:sz="0" w:space="0" w:color="auto"/>
                <w:bottom w:val="none" w:sz="0" w:space="0" w:color="auto"/>
                <w:right w:val="none" w:sz="0" w:space="0" w:color="auto"/>
              </w:divBdr>
            </w:div>
            <w:div w:id="1801918270">
              <w:marLeft w:val="0"/>
              <w:marRight w:val="0"/>
              <w:marTop w:val="0"/>
              <w:marBottom w:val="0"/>
              <w:divBdr>
                <w:top w:val="none" w:sz="0" w:space="0" w:color="auto"/>
                <w:left w:val="none" w:sz="0" w:space="0" w:color="auto"/>
                <w:bottom w:val="none" w:sz="0" w:space="0" w:color="auto"/>
                <w:right w:val="none" w:sz="0" w:space="0" w:color="auto"/>
              </w:divBdr>
            </w:div>
            <w:div w:id="1018628887">
              <w:marLeft w:val="0"/>
              <w:marRight w:val="0"/>
              <w:marTop w:val="0"/>
              <w:marBottom w:val="0"/>
              <w:divBdr>
                <w:top w:val="none" w:sz="0" w:space="0" w:color="auto"/>
                <w:left w:val="none" w:sz="0" w:space="0" w:color="auto"/>
                <w:bottom w:val="none" w:sz="0" w:space="0" w:color="auto"/>
                <w:right w:val="none" w:sz="0" w:space="0" w:color="auto"/>
              </w:divBdr>
            </w:div>
            <w:div w:id="1967273873">
              <w:marLeft w:val="0"/>
              <w:marRight w:val="0"/>
              <w:marTop w:val="0"/>
              <w:marBottom w:val="0"/>
              <w:divBdr>
                <w:top w:val="none" w:sz="0" w:space="0" w:color="auto"/>
                <w:left w:val="none" w:sz="0" w:space="0" w:color="auto"/>
                <w:bottom w:val="none" w:sz="0" w:space="0" w:color="auto"/>
                <w:right w:val="none" w:sz="0" w:space="0" w:color="auto"/>
              </w:divBdr>
            </w:div>
            <w:div w:id="1426615309">
              <w:marLeft w:val="0"/>
              <w:marRight w:val="0"/>
              <w:marTop w:val="0"/>
              <w:marBottom w:val="0"/>
              <w:divBdr>
                <w:top w:val="none" w:sz="0" w:space="0" w:color="auto"/>
                <w:left w:val="none" w:sz="0" w:space="0" w:color="auto"/>
                <w:bottom w:val="none" w:sz="0" w:space="0" w:color="auto"/>
                <w:right w:val="none" w:sz="0" w:space="0" w:color="auto"/>
              </w:divBdr>
            </w:div>
            <w:div w:id="1441880033">
              <w:marLeft w:val="0"/>
              <w:marRight w:val="0"/>
              <w:marTop w:val="0"/>
              <w:marBottom w:val="0"/>
              <w:divBdr>
                <w:top w:val="none" w:sz="0" w:space="0" w:color="auto"/>
                <w:left w:val="none" w:sz="0" w:space="0" w:color="auto"/>
                <w:bottom w:val="none" w:sz="0" w:space="0" w:color="auto"/>
                <w:right w:val="none" w:sz="0" w:space="0" w:color="auto"/>
              </w:divBdr>
            </w:div>
            <w:div w:id="71438860">
              <w:marLeft w:val="0"/>
              <w:marRight w:val="0"/>
              <w:marTop w:val="0"/>
              <w:marBottom w:val="0"/>
              <w:divBdr>
                <w:top w:val="none" w:sz="0" w:space="0" w:color="auto"/>
                <w:left w:val="none" w:sz="0" w:space="0" w:color="auto"/>
                <w:bottom w:val="none" w:sz="0" w:space="0" w:color="auto"/>
                <w:right w:val="none" w:sz="0" w:space="0" w:color="auto"/>
              </w:divBdr>
            </w:div>
            <w:div w:id="1688485481">
              <w:marLeft w:val="0"/>
              <w:marRight w:val="0"/>
              <w:marTop w:val="0"/>
              <w:marBottom w:val="0"/>
              <w:divBdr>
                <w:top w:val="none" w:sz="0" w:space="0" w:color="auto"/>
                <w:left w:val="none" w:sz="0" w:space="0" w:color="auto"/>
                <w:bottom w:val="none" w:sz="0" w:space="0" w:color="auto"/>
                <w:right w:val="none" w:sz="0" w:space="0" w:color="auto"/>
              </w:divBdr>
            </w:div>
            <w:div w:id="1773864425">
              <w:marLeft w:val="0"/>
              <w:marRight w:val="0"/>
              <w:marTop w:val="0"/>
              <w:marBottom w:val="0"/>
              <w:divBdr>
                <w:top w:val="none" w:sz="0" w:space="0" w:color="auto"/>
                <w:left w:val="none" w:sz="0" w:space="0" w:color="auto"/>
                <w:bottom w:val="none" w:sz="0" w:space="0" w:color="auto"/>
                <w:right w:val="none" w:sz="0" w:space="0" w:color="auto"/>
              </w:divBdr>
            </w:div>
            <w:div w:id="1385519900">
              <w:marLeft w:val="0"/>
              <w:marRight w:val="0"/>
              <w:marTop w:val="0"/>
              <w:marBottom w:val="0"/>
              <w:divBdr>
                <w:top w:val="none" w:sz="0" w:space="0" w:color="auto"/>
                <w:left w:val="none" w:sz="0" w:space="0" w:color="auto"/>
                <w:bottom w:val="none" w:sz="0" w:space="0" w:color="auto"/>
                <w:right w:val="none" w:sz="0" w:space="0" w:color="auto"/>
              </w:divBdr>
            </w:div>
            <w:div w:id="1665890189">
              <w:marLeft w:val="0"/>
              <w:marRight w:val="0"/>
              <w:marTop w:val="0"/>
              <w:marBottom w:val="0"/>
              <w:divBdr>
                <w:top w:val="none" w:sz="0" w:space="0" w:color="auto"/>
                <w:left w:val="none" w:sz="0" w:space="0" w:color="auto"/>
                <w:bottom w:val="none" w:sz="0" w:space="0" w:color="auto"/>
                <w:right w:val="none" w:sz="0" w:space="0" w:color="auto"/>
              </w:divBdr>
            </w:div>
            <w:div w:id="2081634834">
              <w:marLeft w:val="0"/>
              <w:marRight w:val="0"/>
              <w:marTop w:val="0"/>
              <w:marBottom w:val="0"/>
              <w:divBdr>
                <w:top w:val="none" w:sz="0" w:space="0" w:color="auto"/>
                <w:left w:val="none" w:sz="0" w:space="0" w:color="auto"/>
                <w:bottom w:val="none" w:sz="0" w:space="0" w:color="auto"/>
                <w:right w:val="none" w:sz="0" w:space="0" w:color="auto"/>
              </w:divBdr>
            </w:div>
            <w:div w:id="1523518115">
              <w:marLeft w:val="0"/>
              <w:marRight w:val="0"/>
              <w:marTop w:val="0"/>
              <w:marBottom w:val="0"/>
              <w:divBdr>
                <w:top w:val="none" w:sz="0" w:space="0" w:color="auto"/>
                <w:left w:val="none" w:sz="0" w:space="0" w:color="auto"/>
                <w:bottom w:val="none" w:sz="0" w:space="0" w:color="auto"/>
                <w:right w:val="none" w:sz="0" w:space="0" w:color="auto"/>
              </w:divBdr>
            </w:div>
            <w:div w:id="190607943">
              <w:marLeft w:val="0"/>
              <w:marRight w:val="0"/>
              <w:marTop w:val="0"/>
              <w:marBottom w:val="0"/>
              <w:divBdr>
                <w:top w:val="none" w:sz="0" w:space="0" w:color="auto"/>
                <w:left w:val="none" w:sz="0" w:space="0" w:color="auto"/>
                <w:bottom w:val="none" w:sz="0" w:space="0" w:color="auto"/>
                <w:right w:val="none" w:sz="0" w:space="0" w:color="auto"/>
              </w:divBdr>
            </w:div>
            <w:div w:id="860120527">
              <w:marLeft w:val="0"/>
              <w:marRight w:val="0"/>
              <w:marTop w:val="0"/>
              <w:marBottom w:val="0"/>
              <w:divBdr>
                <w:top w:val="none" w:sz="0" w:space="0" w:color="auto"/>
                <w:left w:val="none" w:sz="0" w:space="0" w:color="auto"/>
                <w:bottom w:val="none" w:sz="0" w:space="0" w:color="auto"/>
                <w:right w:val="none" w:sz="0" w:space="0" w:color="auto"/>
              </w:divBdr>
            </w:div>
            <w:div w:id="1234659653">
              <w:marLeft w:val="0"/>
              <w:marRight w:val="0"/>
              <w:marTop w:val="0"/>
              <w:marBottom w:val="0"/>
              <w:divBdr>
                <w:top w:val="none" w:sz="0" w:space="0" w:color="auto"/>
                <w:left w:val="none" w:sz="0" w:space="0" w:color="auto"/>
                <w:bottom w:val="none" w:sz="0" w:space="0" w:color="auto"/>
                <w:right w:val="none" w:sz="0" w:space="0" w:color="auto"/>
              </w:divBdr>
            </w:div>
            <w:div w:id="773094217">
              <w:marLeft w:val="0"/>
              <w:marRight w:val="0"/>
              <w:marTop w:val="0"/>
              <w:marBottom w:val="0"/>
              <w:divBdr>
                <w:top w:val="none" w:sz="0" w:space="0" w:color="auto"/>
                <w:left w:val="none" w:sz="0" w:space="0" w:color="auto"/>
                <w:bottom w:val="none" w:sz="0" w:space="0" w:color="auto"/>
                <w:right w:val="none" w:sz="0" w:space="0" w:color="auto"/>
              </w:divBdr>
            </w:div>
            <w:div w:id="1081835360">
              <w:marLeft w:val="0"/>
              <w:marRight w:val="0"/>
              <w:marTop w:val="0"/>
              <w:marBottom w:val="0"/>
              <w:divBdr>
                <w:top w:val="none" w:sz="0" w:space="0" w:color="auto"/>
                <w:left w:val="none" w:sz="0" w:space="0" w:color="auto"/>
                <w:bottom w:val="none" w:sz="0" w:space="0" w:color="auto"/>
                <w:right w:val="none" w:sz="0" w:space="0" w:color="auto"/>
              </w:divBdr>
            </w:div>
            <w:div w:id="806050278">
              <w:marLeft w:val="0"/>
              <w:marRight w:val="0"/>
              <w:marTop w:val="0"/>
              <w:marBottom w:val="0"/>
              <w:divBdr>
                <w:top w:val="none" w:sz="0" w:space="0" w:color="auto"/>
                <w:left w:val="none" w:sz="0" w:space="0" w:color="auto"/>
                <w:bottom w:val="none" w:sz="0" w:space="0" w:color="auto"/>
                <w:right w:val="none" w:sz="0" w:space="0" w:color="auto"/>
              </w:divBdr>
            </w:div>
            <w:div w:id="1930312191">
              <w:marLeft w:val="0"/>
              <w:marRight w:val="0"/>
              <w:marTop w:val="0"/>
              <w:marBottom w:val="0"/>
              <w:divBdr>
                <w:top w:val="none" w:sz="0" w:space="0" w:color="auto"/>
                <w:left w:val="none" w:sz="0" w:space="0" w:color="auto"/>
                <w:bottom w:val="none" w:sz="0" w:space="0" w:color="auto"/>
                <w:right w:val="none" w:sz="0" w:space="0" w:color="auto"/>
              </w:divBdr>
            </w:div>
            <w:div w:id="1949120037">
              <w:marLeft w:val="0"/>
              <w:marRight w:val="0"/>
              <w:marTop w:val="0"/>
              <w:marBottom w:val="0"/>
              <w:divBdr>
                <w:top w:val="none" w:sz="0" w:space="0" w:color="auto"/>
                <w:left w:val="none" w:sz="0" w:space="0" w:color="auto"/>
                <w:bottom w:val="none" w:sz="0" w:space="0" w:color="auto"/>
                <w:right w:val="none" w:sz="0" w:space="0" w:color="auto"/>
              </w:divBdr>
            </w:div>
            <w:div w:id="1021399172">
              <w:marLeft w:val="0"/>
              <w:marRight w:val="0"/>
              <w:marTop w:val="0"/>
              <w:marBottom w:val="0"/>
              <w:divBdr>
                <w:top w:val="none" w:sz="0" w:space="0" w:color="auto"/>
                <w:left w:val="none" w:sz="0" w:space="0" w:color="auto"/>
                <w:bottom w:val="none" w:sz="0" w:space="0" w:color="auto"/>
                <w:right w:val="none" w:sz="0" w:space="0" w:color="auto"/>
              </w:divBdr>
            </w:div>
            <w:div w:id="1055965">
              <w:marLeft w:val="0"/>
              <w:marRight w:val="0"/>
              <w:marTop w:val="0"/>
              <w:marBottom w:val="0"/>
              <w:divBdr>
                <w:top w:val="none" w:sz="0" w:space="0" w:color="auto"/>
                <w:left w:val="none" w:sz="0" w:space="0" w:color="auto"/>
                <w:bottom w:val="none" w:sz="0" w:space="0" w:color="auto"/>
                <w:right w:val="none" w:sz="0" w:space="0" w:color="auto"/>
              </w:divBdr>
            </w:div>
            <w:div w:id="1764951634">
              <w:marLeft w:val="0"/>
              <w:marRight w:val="0"/>
              <w:marTop w:val="0"/>
              <w:marBottom w:val="0"/>
              <w:divBdr>
                <w:top w:val="none" w:sz="0" w:space="0" w:color="auto"/>
                <w:left w:val="none" w:sz="0" w:space="0" w:color="auto"/>
                <w:bottom w:val="none" w:sz="0" w:space="0" w:color="auto"/>
                <w:right w:val="none" w:sz="0" w:space="0" w:color="auto"/>
              </w:divBdr>
            </w:div>
            <w:div w:id="83574279">
              <w:marLeft w:val="0"/>
              <w:marRight w:val="0"/>
              <w:marTop w:val="0"/>
              <w:marBottom w:val="0"/>
              <w:divBdr>
                <w:top w:val="none" w:sz="0" w:space="0" w:color="auto"/>
                <w:left w:val="none" w:sz="0" w:space="0" w:color="auto"/>
                <w:bottom w:val="none" w:sz="0" w:space="0" w:color="auto"/>
                <w:right w:val="none" w:sz="0" w:space="0" w:color="auto"/>
              </w:divBdr>
            </w:div>
            <w:div w:id="857424935">
              <w:marLeft w:val="0"/>
              <w:marRight w:val="0"/>
              <w:marTop w:val="0"/>
              <w:marBottom w:val="0"/>
              <w:divBdr>
                <w:top w:val="none" w:sz="0" w:space="0" w:color="auto"/>
                <w:left w:val="none" w:sz="0" w:space="0" w:color="auto"/>
                <w:bottom w:val="none" w:sz="0" w:space="0" w:color="auto"/>
                <w:right w:val="none" w:sz="0" w:space="0" w:color="auto"/>
              </w:divBdr>
            </w:div>
            <w:div w:id="967131093">
              <w:marLeft w:val="0"/>
              <w:marRight w:val="0"/>
              <w:marTop w:val="0"/>
              <w:marBottom w:val="0"/>
              <w:divBdr>
                <w:top w:val="none" w:sz="0" w:space="0" w:color="auto"/>
                <w:left w:val="none" w:sz="0" w:space="0" w:color="auto"/>
                <w:bottom w:val="none" w:sz="0" w:space="0" w:color="auto"/>
                <w:right w:val="none" w:sz="0" w:space="0" w:color="auto"/>
              </w:divBdr>
            </w:div>
            <w:div w:id="1556818175">
              <w:marLeft w:val="0"/>
              <w:marRight w:val="0"/>
              <w:marTop w:val="0"/>
              <w:marBottom w:val="0"/>
              <w:divBdr>
                <w:top w:val="none" w:sz="0" w:space="0" w:color="auto"/>
                <w:left w:val="none" w:sz="0" w:space="0" w:color="auto"/>
                <w:bottom w:val="none" w:sz="0" w:space="0" w:color="auto"/>
                <w:right w:val="none" w:sz="0" w:space="0" w:color="auto"/>
              </w:divBdr>
            </w:div>
            <w:div w:id="1195339571">
              <w:marLeft w:val="0"/>
              <w:marRight w:val="0"/>
              <w:marTop w:val="0"/>
              <w:marBottom w:val="0"/>
              <w:divBdr>
                <w:top w:val="none" w:sz="0" w:space="0" w:color="auto"/>
                <w:left w:val="none" w:sz="0" w:space="0" w:color="auto"/>
                <w:bottom w:val="none" w:sz="0" w:space="0" w:color="auto"/>
                <w:right w:val="none" w:sz="0" w:space="0" w:color="auto"/>
              </w:divBdr>
            </w:div>
            <w:div w:id="598177765">
              <w:marLeft w:val="0"/>
              <w:marRight w:val="0"/>
              <w:marTop w:val="0"/>
              <w:marBottom w:val="0"/>
              <w:divBdr>
                <w:top w:val="none" w:sz="0" w:space="0" w:color="auto"/>
                <w:left w:val="none" w:sz="0" w:space="0" w:color="auto"/>
                <w:bottom w:val="none" w:sz="0" w:space="0" w:color="auto"/>
                <w:right w:val="none" w:sz="0" w:space="0" w:color="auto"/>
              </w:divBdr>
            </w:div>
            <w:div w:id="745227468">
              <w:marLeft w:val="0"/>
              <w:marRight w:val="0"/>
              <w:marTop w:val="0"/>
              <w:marBottom w:val="0"/>
              <w:divBdr>
                <w:top w:val="none" w:sz="0" w:space="0" w:color="auto"/>
                <w:left w:val="none" w:sz="0" w:space="0" w:color="auto"/>
                <w:bottom w:val="none" w:sz="0" w:space="0" w:color="auto"/>
                <w:right w:val="none" w:sz="0" w:space="0" w:color="auto"/>
              </w:divBdr>
            </w:div>
            <w:div w:id="1877809800">
              <w:marLeft w:val="0"/>
              <w:marRight w:val="0"/>
              <w:marTop w:val="0"/>
              <w:marBottom w:val="0"/>
              <w:divBdr>
                <w:top w:val="none" w:sz="0" w:space="0" w:color="auto"/>
                <w:left w:val="none" w:sz="0" w:space="0" w:color="auto"/>
                <w:bottom w:val="none" w:sz="0" w:space="0" w:color="auto"/>
                <w:right w:val="none" w:sz="0" w:space="0" w:color="auto"/>
              </w:divBdr>
            </w:div>
            <w:div w:id="1633514116">
              <w:marLeft w:val="0"/>
              <w:marRight w:val="0"/>
              <w:marTop w:val="0"/>
              <w:marBottom w:val="0"/>
              <w:divBdr>
                <w:top w:val="none" w:sz="0" w:space="0" w:color="auto"/>
                <w:left w:val="none" w:sz="0" w:space="0" w:color="auto"/>
                <w:bottom w:val="none" w:sz="0" w:space="0" w:color="auto"/>
                <w:right w:val="none" w:sz="0" w:space="0" w:color="auto"/>
              </w:divBdr>
            </w:div>
            <w:div w:id="1278366689">
              <w:marLeft w:val="0"/>
              <w:marRight w:val="0"/>
              <w:marTop w:val="0"/>
              <w:marBottom w:val="0"/>
              <w:divBdr>
                <w:top w:val="none" w:sz="0" w:space="0" w:color="auto"/>
                <w:left w:val="none" w:sz="0" w:space="0" w:color="auto"/>
                <w:bottom w:val="none" w:sz="0" w:space="0" w:color="auto"/>
                <w:right w:val="none" w:sz="0" w:space="0" w:color="auto"/>
              </w:divBdr>
            </w:div>
            <w:div w:id="2052609920">
              <w:marLeft w:val="0"/>
              <w:marRight w:val="0"/>
              <w:marTop w:val="0"/>
              <w:marBottom w:val="0"/>
              <w:divBdr>
                <w:top w:val="none" w:sz="0" w:space="0" w:color="auto"/>
                <w:left w:val="none" w:sz="0" w:space="0" w:color="auto"/>
                <w:bottom w:val="none" w:sz="0" w:space="0" w:color="auto"/>
                <w:right w:val="none" w:sz="0" w:space="0" w:color="auto"/>
              </w:divBdr>
            </w:div>
            <w:div w:id="2018579398">
              <w:marLeft w:val="0"/>
              <w:marRight w:val="0"/>
              <w:marTop w:val="0"/>
              <w:marBottom w:val="0"/>
              <w:divBdr>
                <w:top w:val="none" w:sz="0" w:space="0" w:color="auto"/>
                <w:left w:val="none" w:sz="0" w:space="0" w:color="auto"/>
                <w:bottom w:val="none" w:sz="0" w:space="0" w:color="auto"/>
                <w:right w:val="none" w:sz="0" w:space="0" w:color="auto"/>
              </w:divBdr>
            </w:div>
            <w:div w:id="493883337">
              <w:marLeft w:val="0"/>
              <w:marRight w:val="0"/>
              <w:marTop w:val="0"/>
              <w:marBottom w:val="0"/>
              <w:divBdr>
                <w:top w:val="none" w:sz="0" w:space="0" w:color="auto"/>
                <w:left w:val="none" w:sz="0" w:space="0" w:color="auto"/>
                <w:bottom w:val="none" w:sz="0" w:space="0" w:color="auto"/>
                <w:right w:val="none" w:sz="0" w:space="0" w:color="auto"/>
              </w:divBdr>
            </w:div>
            <w:div w:id="515651340">
              <w:marLeft w:val="0"/>
              <w:marRight w:val="0"/>
              <w:marTop w:val="0"/>
              <w:marBottom w:val="0"/>
              <w:divBdr>
                <w:top w:val="none" w:sz="0" w:space="0" w:color="auto"/>
                <w:left w:val="none" w:sz="0" w:space="0" w:color="auto"/>
                <w:bottom w:val="none" w:sz="0" w:space="0" w:color="auto"/>
                <w:right w:val="none" w:sz="0" w:space="0" w:color="auto"/>
              </w:divBdr>
            </w:div>
            <w:div w:id="1862863705">
              <w:marLeft w:val="0"/>
              <w:marRight w:val="0"/>
              <w:marTop w:val="0"/>
              <w:marBottom w:val="0"/>
              <w:divBdr>
                <w:top w:val="none" w:sz="0" w:space="0" w:color="auto"/>
                <w:left w:val="none" w:sz="0" w:space="0" w:color="auto"/>
                <w:bottom w:val="none" w:sz="0" w:space="0" w:color="auto"/>
                <w:right w:val="none" w:sz="0" w:space="0" w:color="auto"/>
              </w:divBdr>
            </w:div>
            <w:div w:id="1650787383">
              <w:marLeft w:val="0"/>
              <w:marRight w:val="0"/>
              <w:marTop w:val="0"/>
              <w:marBottom w:val="0"/>
              <w:divBdr>
                <w:top w:val="none" w:sz="0" w:space="0" w:color="auto"/>
                <w:left w:val="none" w:sz="0" w:space="0" w:color="auto"/>
                <w:bottom w:val="none" w:sz="0" w:space="0" w:color="auto"/>
                <w:right w:val="none" w:sz="0" w:space="0" w:color="auto"/>
              </w:divBdr>
            </w:div>
            <w:div w:id="907034140">
              <w:marLeft w:val="0"/>
              <w:marRight w:val="0"/>
              <w:marTop w:val="0"/>
              <w:marBottom w:val="0"/>
              <w:divBdr>
                <w:top w:val="none" w:sz="0" w:space="0" w:color="auto"/>
                <w:left w:val="none" w:sz="0" w:space="0" w:color="auto"/>
                <w:bottom w:val="none" w:sz="0" w:space="0" w:color="auto"/>
                <w:right w:val="none" w:sz="0" w:space="0" w:color="auto"/>
              </w:divBdr>
            </w:div>
            <w:div w:id="1273631870">
              <w:marLeft w:val="0"/>
              <w:marRight w:val="0"/>
              <w:marTop w:val="0"/>
              <w:marBottom w:val="0"/>
              <w:divBdr>
                <w:top w:val="none" w:sz="0" w:space="0" w:color="auto"/>
                <w:left w:val="none" w:sz="0" w:space="0" w:color="auto"/>
                <w:bottom w:val="none" w:sz="0" w:space="0" w:color="auto"/>
                <w:right w:val="none" w:sz="0" w:space="0" w:color="auto"/>
              </w:divBdr>
            </w:div>
            <w:div w:id="821118991">
              <w:marLeft w:val="0"/>
              <w:marRight w:val="0"/>
              <w:marTop w:val="0"/>
              <w:marBottom w:val="0"/>
              <w:divBdr>
                <w:top w:val="none" w:sz="0" w:space="0" w:color="auto"/>
                <w:left w:val="none" w:sz="0" w:space="0" w:color="auto"/>
                <w:bottom w:val="none" w:sz="0" w:space="0" w:color="auto"/>
                <w:right w:val="none" w:sz="0" w:space="0" w:color="auto"/>
              </w:divBdr>
            </w:div>
            <w:div w:id="263654377">
              <w:marLeft w:val="0"/>
              <w:marRight w:val="0"/>
              <w:marTop w:val="0"/>
              <w:marBottom w:val="0"/>
              <w:divBdr>
                <w:top w:val="none" w:sz="0" w:space="0" w:color="auto"/>
                <w:left w:val="none" w:sz="0" w:space="0" w:color="auto"/>
                <w:bottom w:val="none" w:sz="0" w:space="0" w:color="auto"/>
                <w:right w:val="none" w:sz="0" w:space="0" w:color="auto"/>
              </w:divBdr>
            </w:div>
            <w:div w:id="2090272556">
              <w:marLeft w:val="0"/>
              <w:marRight w:val="0"/>
              <w:marTop w:val="0"/>
              <w:marBottom w:val="0"/>
              <w:divBdr>
                <w:top w:val="none" w:sz="0" w:space="0" w:color="auto"/>
                <w:left w:val="none" w:sz="0" w:space="0" w:color="auto"/>
                <w:bottom w:val="none" w:sz="0" w:space="0" w:color="auto"/>
                <w:right w:val="none" w:sz="0" w:space="0" w:color="auto"/>
              </w:divBdr>
            </w:div>
            <w:div w:id="1012951613">
              <w:marLeft w:val="0"/>
              <w:marRight w:val="0"/>
              <w:marTop w:val="0"/>
              <w:marBottom w:val="0"/>
              <w:divBdr>
                <w:top w:val="none" w:sz="0" w:space="0" w:color="auto"/>
                <w:left w:val="none" w:sz="0" w:space="0" w:color="auto"/>
                <w:bottom w:val="none" w:sz="0" w:space="0" w:color="auto"/>
                <w:right w:val="none" w:sz="0" w:space="0" w:color="auto"/>
              </w:divBdr>
            </w:div>
            <w:div w:id="1227299983">
              <w:marLeft w:val="0"/>
              <w:marRight w:val="0"/>
              <w:marTop w:val="0"/>
              <w:marBottom w:val="0"/>
              <w:divBdr>
                <w:top w:val="none" w:sz="0" w:space="0" w:color="auto"/>
                <w:left w:val="none" w:sz="0" w:space="0" w:color="auto"/>
                <w:bottom w:val="none" w:sz="0" w:space="0" w:color="auto"/>
                <w:right w:val="none" w:sz="0" w:space="0" w:color="auto"/>
              </w:divBdr>
            </w:div>
            <w:div w:id="425465868">
              <w:marLeft w:val="0"/>
              <w:marRight w:val="0"/>
              <w:marTop w:val="0"/>
              <w:marBottom w:val="0"/>
              <w:divBdr>
                <w:top w:val="none" w:sz="0" w:space="0" w:color="auto"/>
                <w:left w:val="none" w:sz="0" w:space="0" w:color="auto"/>
                <w:bottom w:val="none" w:sz="0" w:space="0" w:color="auto"/>
                <w:right w:val="none" w:sz="0" w:space="0" w:color="auto"/>
              </w:divBdr>
            </w:div>
            <w:div w:id="128061708">
              <w:marLeft w:val="0"/>
              <w:marRight w:val="0"/>
              <w:marTop w:val="0"/>
              <w:marBottom w:val="0"/>
              <w:divBdr>
                <w:top w:val="none" w:sz="0" w:space="0" w:color="auto"/>
                <w:left w:val="none" w:sz="0" w:space="0" w:color="auto"/>
                <w:bottom w:val="none" w:sz="0" w:space="0" w:color="auto"/>
                <w:right w:val="none" w:sz="0" w:space="0" w:color="auto"/>
              </w:divBdr>
            </w:div>
            <w:div w:id="258875432">
              <w:marLeft w:val="0"/>
              <w:marRight w:val="0"/>
              <w:marTop w:val="0"/>
              <w:marBottom w:val="0"/>
              <w:divBdr>
                <w:top w:val="none" w:sz="0" w:space="0" w:color="auto"/>
                <w:left w:val="none" w:sz="0" w:space="0" w:color="auto"/>
                <w:bottom w:val="none" w:sz="0" w:space="0" w:color="auto"/>
                <w:right w:val="none" w:sz="0" w:space="0" w:color="auto"/>
              </w:divBdr>
            </w:div>
            <w:div w:id="812017320">
              <w:marLeft w:val="0"/>
              <w:marRight w:val="0"/>
              <w:marTop w:val="0"/>
              <w:marBottom w:val="0"/>
              <w:divBdr>
                <w:top w:val="none" w:sz="0" w:space="0" w:color="auto"/>
                <w:left w:val="none" w:sz="0" w:space="0" w:color="auto"/>
                <w:bottom w:val="none" w:sz="0" w:space="0" w:color="auto"/>
                <w:right w:val="none" w:sz="0" w:space="0" w:color="auto"/>
              </w:divBdr>
            </w:div>
            <w:div w:id="1343315416">
              <w:marLeft w:val="0"/>
              <w:marRight w:val="0"/>
              <w:marTop w:val="0"/>
              <w:marBottom w:val="0"/>
              <w:divBdr>
                <w:top w:val="none" w:sz="0" w:space="0" w:color="auto"/>
                <w:left w:val="none" w:sz="0" w:space="0" w:color="auto"/>
                <w:bottom w:val="none" w:sz="0" w:space="0" w:color="auto"/>
                <w:right w:val="none" w:sz="0" w:space="0" w:color="auto"/>
              </w:divBdr>
            </w:div>
            <w:div w:id="1056900602">
              <w:marLeft w:val="0"/>
              <w:marRight w:val="0"/>
              <w:marTop w:val="0"/>
              <w:marBottom w:val="0"/>
              <w:divBdr>
                <w:top w:val="none" w:sz="0" w:space="0" w:color="auto"/>
                <w:left w:val="none" w:sz="0" w:space="0" w:color="auto"/>
                <w:bottom w:val="none" w:sz="0" w:space="0" w:color="auto"/>
                <w:right w:val="none" w:sz="0" w:space="0" w:color="auto"/>
              </w:divBdr>
            </w:div>
            <w:div w:id="1097604823">
              <w:marLeft w:val="0"/>
              <w:marRight w:val="0"/>
              <w:marTop w:val="0"/>
              <w:marBottom w:val="0"/>
              <w:divBdr>
                <w:top w:val="none" w:sz="0" w:space="0" w:color="auto"/>
                <w:left w:val="none" w:sz="0" w:space="0" w:color="auto"/>
                <w:bottom w:val="none" w:sz="0" w:space="0" w:color="auto"/>
                <w:right w:val="none" w:sz="0" w:space="0" w:color="auto"/>
              </w:divBdr>
            </w:div>
            <w:div w:id="515732276">
              <w:marLeft w:val="0"/>
              <w:marRight w:val="0"/>
              <w:marTop w:val="0"/>
              <w:marBottom w:val="0"/>
              <w:divBdr>
                <w:top w:val="none" w:sz="0" w:space="0" w:color="auto"/>
                <w:left w:val="none" w:sz="0" w:space="0" w:color="auto"/>
                <w:bottom w:val="none" w:sz="0" w:space="0" w:color="auto"/>
                <w:right w:val="none" w:sz="0" w:space="0" w:color="auto"/>
              </w:divBdr>
            </w:div>
            <w:div w:id="980693487">
              <w:marLeft w:val="0"/>
              <w:marRight w:val="0"/>
              <w:marTop w:val="0"/>
              <w:marBottom w:val="0"/>
              <w:divBdr>
                <w:top w:val="none" w:sz="0" w:space="0" w:color="auto"/>
                <w:left w:val="none" w:sz="0" w:space="0" w:color="auto"/>
                <w:bottom w:val="none" w:sz="0" w:space="0" w:color="auto"/>
                <w:right w:val="none" w:sz="0" w:space="0" w:color="auto"/>
              </w:divBdr>
            </w:div>
            <w:div w:id="846283634">
              <w:marLeft w:val="0"/>
              <w:marRight w:val="0"/>
              <w:marTop w:val="0"/>
              <w:marBottom w:val="0"/>
              <w:divBdr>
                <w:top w:val="none" w:sz="0" w:space="0" w:color="auto"/>
                <w:left w:val="none" w:sz="0" w:space="0" w:color="auto"/>
                <w:bottom w:val="none" w:sz="0" w:space="0" w:color="auto"/>
                <w:right w:val="none" w:sz="0" w:space="0" w:color="auto"/>
              </w:divBdr>
            </w:div>
            <w:div w:id="2119372087">
              <w:marLeft w:val="0"/>
              <w:marRight w:val="0"/>
              <w:marTop w:val="0"/>
              <w:marBottom w:val="0"/>
              <w:divBdr>
                <w:top w:val="none" w:sz="0" w:space="0" w:color="auto"/>
                <w:left w:val="none" w:sz="0" w:space="0" w:color="auto"/>
                <w:bottom w:val="none" w:sz="0" w:space="0" w:color="auto"/>
                <w:right w:val="none" w:sz="0" w:space="0" w:color="auto"/>
              </w:divBdr>
            </w:div>
            <w:div w:id="55981132">
              <w:marLeft w:val="0"/>
              <w:marRight w:val="0"/>
              <w:marTop w:val="0"/>
              <w:marBottom w:val="0"/>
              <w:divBdr>
                <w:top w:val="none" w:sz="0" w:space="0" w:color="auto"/>
                <w:left w:val="none" w:sz="0" w:space="0" w:color="auto"/>
                <w:bottom w:val="none" w:sz="0" w:space="0" w:color="auto"/>
                <w:right w:val="none" w:sz="0" w:space="0" w:color="auto"/>
              </w:divBdr>
            </w:div>
            <w:div w:id="1598757669">
              <w:marLeft w:val="0"/>
              <w:marRight w:val="0"/>
              <w:marTop w:val="0"/>
              <w:marBottom w:val="0"/>
              <w:divBdr>
                <w:top w:val="none" w:sz="0" w:space="0" w:color="auto"/>
                <w:left w:val="none" w:sz="0" w:space="0" w:color="auto"/>
                <w:bottom w:val="none" w:sz="0" w:space="0" w:color="auto"/>
                <w:right w:val="none" w:sz="0" w:space="0" w:color="auto"/>
              </w:divBdr>
            </w:div>
            <w:div w:id="1841312036">
              <w:marLeft w:val="0"/>
              <w:marRight w:val="0"/>
              <w:marTop w:val="0"/>
              <w:marBottom w:val="0"/>
              <w:divBdr>
                <w:top w:val="none" w:sz="0" w:space="0" w:color="auto"/>
                <w:left w:val="none" w:sz="0" w:space="0" w:color="auto"/>
                <w:bottom w:val="none" w:sz="0" w:space="0" w:color="auto"/>
                <w:right w:val="none" w:sz="0" w:space="0" w:color="auto"/>
              </w:divBdr>
            </w:div>
            <w:div w:id="1323463908">
              <w:marLeft w:val="0"/>
              <w:marRight w:val="0"/>
              <w:marTop w:val="0"/>
              <w:marBottom w:val="0"/>
              <w:divBdr>
                <w:top w:val="none" w:sz="0" w:space="0" w:color="auto"/>
                <w:left w:val="none" w:sz="0" w:space="0" w:color="auto"/>
                <w:bottom w:val="none" w:sz="0" w:space="0" w:color="auto"/>
                <w:right w:val="none" w:sz="0" w:space="0" w:color="auto"/>
              </w:divBdr>
            </w:div>
            <w:div w:id="20614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4293">
      <w:bodyDiv w:val="1"/>
      <w:marLeft w:val="0"/>
      <w:marRight w:val="0"/>
      <w:marTop w:val="0"/>
      <w:marBottom w:val="0"/>
      <w:divBdr>
        <w:top w:val="none" w:sz="0" w:space="0" w:color="auto"/>
        <w:left w:val="none" w:sz="0" w:space="0" w:color="auto"/>
        <w:bottom w:val="none" w:sz="0" w:space="0" w:color="auto"/>
        <w:right w:val="none" w:sz="0" w:space="0" w:color="auto"/>
      </w:divBdr>
      <w:divsChild>
        <w:div w:id="1990094521">
          <w:marLeft w:val="0"/>
          <w:marRight w:val="0"/>
          <w:marTop w:val="0"/>
          <w:marBottom w:val="0"/>
          <w:divBdr>
            <w:top w:val="none" w:sz="0" w:space="0" w:color="auto"/>
            <w:left w:val="none" w:sz="0" w:space="0" w:color="auto"/>
            <w:bottom w:val="none" w:sz="0" w:space="0" w:color="auto"/>
            <w:right w:val="none" w:sz="0" w:space="0" w:color="auto"/>
          </w:divBdr>
          <w:divsChild>
            <w:div w:id="226308586">
              <w:marLeft w:val="0"/>
              <w:marRight w:val="0"/>
              <w:marTop w:val="0"/>
              <w:marBottom w:val="0"/>
              <w:divBdr>
                <w:top w:val="none" w:sz="0" w:space="0" w:color="auto"/>
                <w:left w:val="none" w:sz="0" w:space="0" w:color="auto"/>
                <w:bottom w:val="none" w:sz="0" w:space="0" w:color="auto"/>
                <w:right w:val="none" w:sz="0" w:space="0" w:color="auto"/>
              </w:divBdr>
            </w:div>
            <w:div w:id="55981756">
              <w:marLeft w:val="0"/>
              <w:marRight w:val="0"/>
              <w:marTop w:val="0"/>
              <w:marBottom w:val="0"/>
              <w:divBdr>
                <w:top w:val="none" w:sz="0" w:space="0" w:color="auto"/>
                <w:left w:val="none" w:sz="0" w:space="0" w:color="auto"/>
                <w:bottom w:val="none" w:sz="0" w:space="0" w:color="auto"/>
                <w:right w:val="none" w:sz="0" w:space="0" w:color="auto"/>
              </w:divBdr>
            </w:div>
            <w:div w:id="1468426003">
              <w:marLeft w:val="0"/>
              <w:marRight w:val="0"/>
              <w:marTop w:val="0"/>
              <w:marBottom w:val="0"/>
              <w:divBdr>
                <w:top w:val="none" w:sz="0" w:space="0" w:color="auto"/>
                <w:left w:val="none" w:sz="0" w:space="0" w:color="auto"/>
                <w:bottom w:val="none" w:sz="0" w:space="0" w:color="auto"/>
                <w:right w:val="none" w:sz="0" w:space="0" w:color="auto"/>
              </w:divBdr>
            </w:div>
            <w:div w:id="1599484454">
              <w:marLeft w:val="0"/>
              <w:marRight w:val="0"/>
              <w:marTop w:val="0"/>
              <w:marBottom w:val="0"/>
              <w:divBdr>
                <w:top w:val="none" w:sz="0" w:space="0" w:color="auto"/>
                <w:left w:val="none" w:sz="0" w:space="0" w:color="auto"/>
                <w:bottom w:val="none" w:sz="0" w:space="0" w:color="auto"/>
                <w:right w:val="none" w:sz="0" w:space="0" w:color="auto"/>
              </w:divBdr>
            </w:div>
            <w:div w:id="1602950303">
              <w:marLeft w:val="0"/>
              <w:marRight w:val="0"/>
              <w:marTop w:val="0"/>
              <w:marBottom w:val="0"/>
              <w:divBdr>
                <w:top w:val="none" w:sz="0" w:space="0" w:color="auto"/>
                <w:left w:val="none" w:sz="0" w:space="0" w:color="auto"/>
                <w:bottom w:val="none" w:sz="0" w:space="0" w:color="auto"/>
                <w:right w:val="none" w:sz="0" w:space="0" w:color="auto"/>
              </w:divBdr>
            </w:div>
            <w:div w:id="656081677">
              <w:marLeft w:val="0"/>
              <w:marRight w:val="0"/>
              <w:marTop w:val="0"/>
              <w:marBottom w:val="0"/>
              <w:divBdr>
                <w:top w:val="none" w:sz="0" w:space="0" w:color="auto"/>
                <w:left w:val="none" w:sz="0" w:space="0" w:color="auto"/>
                <w:bottom w:val="none" w:sz="0" w:space="0" w:color="auto"/>
                <w:right w:val="none" w:sz="0" w:space="0" w:color="auto"/>
              </w:divBdr>
            </w:div>
            <w:div w:id="509225856">
              <w:marLeft w:val="0"/>
              <w:marRight w:val="0"/>
              <w:marTop w:val="0"/>
              <w:marBottom w:val="0"/>
              <w:divBdr>
                <w:top w:val="none" w:sz="0" w:space="0" w:color="auto"/>
                <w:left w:val="none" w:sz="0" w:space="0" w:color="auto"/>
                <w:bottom w:val="none" w:sz="0" w:space="0" w:color="auto"/>
                <w:right w:val="none" w:sz="0" w:space="0" w:color="auto"/>
              </w:divBdr>
            </w:div>
            <w:div w:id="1410157803">
              <w:marLeft w:val="0"/>
              <w:marRight w:val="0"/>
              <w:marTop w:val="0"/>
              <w:marBottom w:val="0"/>
              <w:divBdr>
                <w:top w:val="none" w:sz="0" w:space="0" w:color="auto"/>
                <w:left w:val="none" w:sz="0" w:space="0" w:color="auto"/>
                <w:bottom w:val="none" w:sz="0" w:space="0" w:color="auto"/>
                <w:right w:val="none" w:sz="0" w:space="0" w:color="auto"/>
              </w:divBdr>
            </w:div>
            <w:div w:id="1675762922">
              <w:marLeft w:val="0"/>
              <w:marRight w:val="0"/>
              <w:marTop w:val="0"/>
              <w:marBottom w:val="0"/>
              <w:divBdr>
                <w:top w:val="none" w:sz="0" w:space="0" w:color="auto"/>
                <w:left w:val="none" w:sz="0" w:space="0" w:color="auto"/>
                <w:bottom w:val="none" w:sz="0" w:space="0" w:color="auto"/>
                <w:right w:val="none" w:sz="0" w:space="0" w:color="auto"/>
              </w:divBdr>
            </w:div>
            <w:div w:id="1370759628">
              <w:marLeft w:val="0"/>
              <w:marRight w:val="0"/>
              <w:marTop w:val="0"/>
              <w:marBottom w:val="0"/>
              <w:divBdr>
                <w:top w:val="none" w:sz="0" w:space="0" w:color="auto"/>
                <w:left w:val="none" w:sz="0" w:space="0" w:color="auto"/>
                <w:bottom w:val="none" w:sz="0" w:space="0" w:color="auto"/>
                <w:right w:val="none" w:sz="0" w:space="0" w:color="auto"/>
              </w:divBdr>
            </w:div>
            <w:div w:id="450902896">
              <w:marLeft w:val="0"/>
              <w:marRight w:val="0"/>
              <w:marTop w:val="0"/>
              <w:marBottom w:val="0"/>
              <w:divBdr>
                <w:top w:val="none" w:sz="0" w:space="0" w:color="auto"/>
                <w:left w:val="none" w:sz="0" w:space="0" w:color="auto"/>
                <w:bottom w:val="none" w:sz="0" w:space="0" w:color="auto"/>
                <w:right w:val="none" w:sz="0" w:space="0" w:color="auto"/>
              </w:divBdr>
            </w:div>
            <w:div w:id="1469975493">
              <w:marLeft w:val="0"/>
              <w:marRight w:val="0"/>
              <w:marTop w:val="0"/>
              <w:marBottom w:val="0"/>
              <w:divBdr>
                <w:top w:val="none" w:sz="0" w:space="0" w:color="auto"/>
                <w:left w:val="none" w:sz="0" w:space="0" w:color="auto"/>
                <w:bottom w:val="none" w:sz="0" w:space="0" w:color="auto"/>
                <w:right w:val="none" w:sz="0" w:space="0" w:color="auto"/>
              </w:divBdr>
            </w:div>
            <w:div w:id="389306777">
              <w:marLeft w:val="0"/>
              <w:marRight w:val="0"/>
              <w:marTop w:val="0"/>
              <w:marBottom w:val="0"/>
              <w:divBdr>
                <w:top w:val="none" w:sz="0" w:space="0" w:color="auto"/>
                <w:left w:val="none" w:sz="0" w:space="0" w:color="auto"/>
                <w:bottom w:val="none" w:sz="0" w:space="0" w:color="auto"/>
                <w:right w:val="none" w:sz="0" w:space="0" w:color="auto"/>
              </w:divBdr>
            </w:div>
            <w:div w:id="1440493963">
              <w:marLeft w:val="0"/>
              <w:marRight w:val="0"/>
              <w:marTop w:val="0"/>
              <w:marBottom w:val="0"/>
              <w:divBdr>
                <w:top w:val="none" w:sz="0" w:space="0" w:color="auto"/>
                <w:left w:val="none" w:sz="0" w:space="0" w:color="auto"/>
                <w:bottom w:val="none" w:sz="0" w:space="0" w:color="auto"/>
                <w:right w:val="none" w:sz="0" w:space="0" w:color="auto"/>
              </w:divBdr>
            </w:div>
            <w:div w:id="902177046">
              <w:marLeft w:val="0"/>
              <w:marRight w:val="0"/>
              <w:marTop w:val="0"/>
              <w:marBottom w:val="0"/>
              <w:divBdr>
                <w:top w:val="none" w:sz="0" w:space="0" w:color="auto"/>
                <w:left w:val="none" w:sz="0" w:space="0" w:color="auto"/>
                <w:bottom w:val="none" w:sz="0" w:space="0" w:color="auto"/>
                <w:right w:val="none" w:sz="0" w:space="0" w:color="auto"/>
              </w:divBdr>
            </w:div>
            <w:div w:id="1266040203">
              <w:marLeft w:val="0"/>
              <w:marRight w:val="0"/>
              <w:marTop w:val="0"/>
              <w:marBottom w:val="0"/>
              <w:divBdr>
                <w:top w:val="none" w:sz="0" w:space="0" w:color="auto"/>
                <w:left w:val="none" w:sz="0" w:space="0" w:color="auto"/>
                <w:bottom w:val="none" w:sz="0" w:space="0" w:color="auto"/>
                <w:right w:val="none" w:sz="0" w:space="0" w:color="auto"/>
              </w:divBdr>
            </w:div>
            <w:div w:id="208305416">
              <w:marLeft w:val="0"/>
              <w:marRight w:val="0"/>
              <w:marTop w:val="0"/>
              <w:marBottom w:val="0"/>
              <w:divBdr>
                <w:top w:val="none" w:sz="0" w:space="0" w:color="auto"/>
                <w:left w:val="none" w:sz="0" w:space="0" w:color="auto"/>
                <w:bottom w:val="none" w:sz="0" w:space="0" w:color="auto"/>
                <w:right w:val="none" w:sz="0" w:space="0" w:color="auto"/>
              </w:divBdr>
            </w:div>
            <w:div w:id="1216968759">
              <w:marLeft w:val="0"/>
              <w:marRight w:val="0"/>
              <w:marTop w:val="0"/>
              <w:marBottom w:val="0"/>
              <w:divBdr>
                <w:top w:val="none" w:sz="0" w:space="0" w:color="auto"/>
                <w:left w:val="none" w:sz="0" w:space="0" w:color="auto"/>
                <w:bottom w:val="none" w:sz="0" w:space="0" w:color="auto"/>
                <w:right w:val="none" w:sz="0" w:space="0" w:color="auto"/>
              </w:divBdr>
            </w:div>
            <w:div w:id="290602175">
              <w:marLeft w:val="0"/>
              <w:marRight w:val="0"/>
              <w:marTop w:val="0"/>
              <w:marBottom w:val="0"/>
              <w:divBdr>
                <w:top w:val="none" w:sz="0" w:space="0" w:color="auto"/>
                <w:left w:val="none" w:sz="0" w:space="0" w:color="auto"/>
                <w:bottom w:val="none" w:sz="0" w:space="0" w:color="auto"/>
                <w:right w:val="none" w:sz="0" w:space="0" w:color="auto"/>
              </w:divBdr>
            </w:div>
            <w:div w:id="95254564">
              <w:marLeft w:val="0"/>
              <w:marRight w:val="0"/>
              <w:marTop w:val="0"/>
              <w:marBottom w:val="0"/>
              <w:divBdr>
                <w:top w:val="none" w:sz="0" w:space="0" w:color="auto"/>
                <w:left w:val="none" w:sz="0" w:space="0" w:color="auto"/>
                <w:bottom w:val="none" w:sz="0" w:space="0" w:color="auto"/>
                <w:right w:val="none" w:sz="0" w:space="0" w:color="auto"/>
              </w:divBdr>
            </w:div>
            <w:div w:id="984817318">
              <w:marLeft w:val="0"/>
              <w:marRight w:val="0"/>
              <w:marTop w:val="0"/>
              <w:marBottom w:val="0"/>
              <w:divBdr>
                <w:top w:val="none" w:sz="0" w:space="0" w:color="auto"/>
                <w:left w:val="none" w:sz="0" w:space="0" w:color="auto"/>
                <w:bottom w:val="none" w:sz="0" w:space="0" w:color="auto"/>
                <w:right w:val="none" w:sz="0" w:space="0" w:color="auto"/>
              </w:divBdr>
            </w:div>
            <w:div w:id="1668047631">
              <w:marLeft w:val="0"/>
              <w:marRight w:val="0"/>
              <w:marTop w:val="0"/>
              <w:marBottom w:val="0"/>
              <w:divBdr>
                <w:top w:val="none" w:sz="0" w:space="0" w:color="auto"/>
                <w:left w:val="none" w:sz="0" w:space="0" w:color="auto"/>
                <w:bottom w:val="none" w:sz="0" w:space="0" w:color="auto"/>
                <w:right w:val="none" w:sz="0" w:space="0" w:color="auto"/>
              </w:divBdr>
            </w:div>
            <w:div w:id="1796408105">
              <w:marLeft w:val="0"/>
              <w:marRight w:val="0"/>
              <w:marTop w:val="0"/>
              <w:marBottom w:val="0"/>
              <w:divBdr>
                <w:top w:val="none" w:sz="0" w:space="0" w:color="auto"/>
                <w:left w:val="none" w:sz="0" w:space="0" w:color="auto"/>
                <w:bottom w:val="none" w:sz="0" w:space="0" w:color="auto"/>
                <w:right w:val="none" w:sz="0" w:space="0" w:color="auto"/>
              </w:divBdr>
            </w:div>
            <w:div w:id="1283418220">
              <w:marLeft w:val="0"/>
              <w:marRight w:val="0"/>
              <w:marTop w:val="0"/>
              <w:marBottom w:val="0"/>
              <w:divBdr>
                <w:top w:val="none" w:sz="0" w:space="0" w:color="auto"/>
                <w:left w:val="none" w:sz="0" w:space="0" w:color="auto"/>
                <w:bottom w:val="none" w:sz="0" w:space="0" w:color="auto"/>
                <w:right w:val="none" w:sz="0" w:space="0" w:color="auto"/>
              </w:divBdr>
            </w:div>
            <w:div w:id="818427765">
              <w:marLeft w:val="0"/>
              <w:marRight w:val="0"/>
              <w:marTop w:val="0"/>
              <w:marBottom w:val="0"/>
              <w:divBdr>
                <w:top w:val="none" w:sz="0" w:space="0" w:color="auto"/>
                <w:left w:val="none" w:sz="0" w:space="0" w:color="auto"/>
                <w:bottom w:val="none" w:sz="0" w:space="0" w:color="auto"/>
                <w:right w:val="none" w:sz="0" w:space="0" w:color="auto"/>
              </w:divBdr>
            </w:div>
            <w:div w:id="393043154">
              <w:marLeft w:val="0"/>
              <w:marRight w:val="0"/>
              <w:marTop w:val="0"/>
              <w:marBottom w:val="0"/>
              <w:divBdr>
                <w:top w:val="none" w:sz="0" w:space="0" w:color="auto"/>
                <w:left w:val="none" w:sz="0" w:space="0" w:color="auto"/>
                <w:bottom w:val="none" w:sz="0" w:space="0" w:color="auto"/>
                <w:right w:val="none" w:sz="0" w:space="0" w:color="auto"/>
              </w:divBdr>
            </w:div>
            <w:div w:id="2076317678">
              <w:marLeft w:val="0"/>
              <w:marRight w:val="0"/>
              <w:marTop w:val="0"/>
              <w:marBottom w:val="0"/>
              <w:divBdr>
                <w:top w:val="none" w:sz="0" w:space="0" w:color="auto"/>
                <w:left w:val="none" w:sz="0" w:space="0" w:color="auto"/>
                <w:bottom w:val="none" w:sz="0" w:space="0" w:color="auto"/>
                <w:right w:val="none" w:sz="0" w:space="0" w:color="auto"/>
              </w:divBdr>
            </w:div>
            <w:div w:id="257829597">
              <w:marLeft w:val="0"/>
              <w:marRight w:val="0"/>
              <w:marTop w:val="0"/>
              <w:marBottom w:val="0"/>
              <w:divBdr>
                <w:top w:val="none" w:sz="0" w:space="0" w:color="auto"/>
                <w:left w:val="none" w:sz="0" w:space="0" w:color="auto"/>
                <w:bottom w:val="none" w:sz="0" w:space="0" w:color="auto"/>
                <w:right w:val="none" w:sz="0" w:space="0" w:color="auto"/>
              </w:divBdr>
            </w:div>
            <w:div w:id="54595492">
              <w:marLeft w:val="0"/>
              <w:marRight w:val="0"/>
              <w:marTop w:val="0"/>
              <w:marBottom w:val="0"/>
              <w:divBdr>
                <w:top w:val="none" w:sz="0" w:space="0" w:color="auto"/>
                <w:left w:val="none" w:sz="0" w:space="0" w:color="auto"/>
                <w:bottom w:val="none" w:sz="0" w:space="0" w:color="auto"/>
                <w:right w:val="none" w:sz="0" w:space="0" w:color="auto"/>
              </w:divBdr>
            </w:div>
            <w:div w:id="455876604">
              <w:marLeft w:val="0"/>
              <w:marRight w:val="0"/>
              <w:marTop w:val="0"/>
              <w:marBottom w:val="0"/>
              <w:divBdr>
                <w:top w:val="none" w:sz="0" w:space="0" w:color="auto"/>
                <w:left w:val="none" w:sz="0" w:space="0" w:color="auto"/>
                <w:bottom w:val="none" w:sz="0" w:space="0" w:color="auto"/>
                <w:right w:val="none" w:sz="0" w:space="0" w:color="auto"/>
              </w:divBdr>
            </w:div>
            <w:div w:id="194004794">
              <w:marLeft w:val="0"/>
              <w:marRight w:val="0"/>
              <w:marTop w:val="0"/>
              <w:marBottom w:val="0"/>
              <w:divBdr>
                <w:top w:val="none" w:sz="0" w:space="0" w:color="auto"/>
                <w:left w:val="none" w:sz="0" w:space="0" w:color="auto"/>
                <w:bottom w:val="none" w:sz="0" w:space="0" w:color="auto"/>
                <w:right w:val="none" w:sz="0" w:space="0" w:color="auto"/>
              </w:divBdr>
            </w:div>
            <w:div w:id="200552613">
              <w:marLeft w:val="0"/>
              <w:marRight w:val="0"/>
              <w:marTop w:val="0"/>
              <w:marBottom w:val="0"/>
              <w:divBdr>
                <w:top w:val="none" w:sz="0" w:space="0" w:color="auto"/>
                <w:left w:val="none" w:sz="0" w:space="0" w:color="auto"/>
                <w:bottom w:val="none" w:sz="0" w:space="0" w:color="auto"/>
                <w:right w:val="none" w:sz="0" w:space="0" w:color="auto"/>
              </w:divBdr>
            </w:div>
            <w:div w:id="894045175">
              <w:marLeft w:val="0"/>
              <w:marRight w:val="0"/>
              <w:marTop w:val="0"/>
              <w:marBottom w:val="0"/>
              <w:divBdr>
                <w:top w:val="none" w:sz="0" w:space="0" w:color="auto"/>
                <w:left w:val="none" w:sz="0" w:space="0" w:color="auto"/>
                <w:bottom w:val="none" w:sz="0" w:space="0" w:color="auto"/>
                <w:right w:val="none" w:sz="0" w:space="0" w:color="auto"/>
              </w:divBdr>
            </w:div>
            <w:div w:id="89595223">
              <w:marLeft w:val="0"/>
              <w:marRight w:val="0"/>
              <w:marTop w:val="0"/>
              <w:marBottom w:val="0"/>
              <w:divBdr>
                <w:top w:val="none" w:sz="0" w:space="0" w:color="auto"/>
                <w:left w:val="none" w:sz="0" w:space="0" w:color="auto"/>
                <w:bottom w:val="none" w:sz="0" w:space="0" w:color="auto"/>
                <w:right w:val="none" w:sz="0" w:space="0" w:color="auto"/>
              </w:divBdr>
            </w:div>
            <w:div w:id="447547027">
              <w:marLeft w:val="0"/>
              <w:marRight w:val="0"/>
              <w:marTop w:val="0"/>
              <w:marBottom w:val="0"/>
              <w:divBdr>
                <w:top w:val="none" w:sz="0" w:space="0" w:color="auto"/>
                <w:left w:val="none" w:sz="0" w:space="0" w:color="auto"/>
                <w:bottom w:val="none" w:sz="0" w:space="0" w:color="auto"/>
                <w:right w:val="none" w:sz="0" w:space="0" w:color="auto"/>
              </w:divBdr>
            </w:div>
            <w:div w:id="1046560819">
              <w:marLeft w:val="0"/>
              <w:marRight w:val="0"/>
              <w:marTop w:val="0"/>
              <w:marBottom w:val="0"/>
              <w:divBdr>
                <w:top w:val="none" w:sz="0" w:space="0" w:color="auto"/>
                <w:left w:val="none" w:sz="0" w:space="0" w:color="auto"/>
                <w:bottom w:val="none" w:sz="0" w:space="0" w:color="auto"/>
                <w:right w:val="none" w:sz="0" w:space="0" w:color="auto"/>
              </w:divBdr>
            </w:div>
            <w:div w:id="271206868">
              <w:marLeft w:val="0"/>
              <w:marRight w:val="0"/>
              <w:marTop w:val="0"/>
              <w:marBottom w:val="0"/>
              <w:divBdr>
                <w:top w:val="none" w:sz="0" w:space="0" w:color="auto"/>
                <w:left w:val="none" w:sz="0" w:space="0" w:color="auto"/>
                <w:bottom w:val="none" w:sz="0" w:space="0" w:color="auto"/>
                <w:right w:val="none" w:sz="0" w:space="0" w:color="auto"/>
              </w:divBdr>
            </w:div>
            <w:div w:id="2038890638">
              <w:marLeft w:val="0"/>
              <w:marRight w:val="0"/>
              <w:marTop w:val="0"/>
              <w:marBottom w:val="0"/>
              <w:divBdr>
                <w:top w:val="none" w:sz="0" w:space="0" w:color="auto"/>
                <w:left w:val="none" w:sz="0" w:space="0" w:color="auto"/>
                <w:bottom w:val="none" w:sz="0" w:space="0" w:color="auto"/>
                <w:right w:val="none" w:sz="0" w:space="0" w:color="auto"/>
              </w:divBdr>
            </w:div>
            <w:div w:id="1377513363">
              <w:marLeft w:val="0"/>
              <w:marRight w:val="0"/>
              <w:marTop w:val="0"/>
              <w:marBottom w:val="0"/>
              <w:divBdr>
                <w:top w:val="none" w:sz="0" w:space="0" w:color="auto"/>
                <w:left w:val="none" w:sz="0" w:space="0" w:color="auto"/>
                <w:bottom w:val="none" w:sz="0" w:space="0" w:color="auto"/>
                <w:right w:val="none" w:sz="0" w:space="0" w:color="auto"/>
              </w:divBdr>
            </w:div>
            <w:div w:id="866798611">
              <w:marLeft w:val="0"/>
              <w:marRight w:val="0"/>
              <w:marTop w:val="0"/>
              <w:marBottom w:val="0"/>
              <w:divBdr>
                <w:top w:val="none" w:sz="0" w:space="0" w:color="auto"/>
                <w:left w:val="none" w:sz="0" w:space="0" w:color="auto"/>
                <w:bottom w:val="none" w:sz="0" w:space="0" w:color="auto"/>
                <w:right w:val="none" w:sz="0" w:space="0" w:color="auto"/>
              </w:divBdr>
            </w:div>
            <w:div w:id="474958387">
              <w:marLeft w:val="0"/>
              <w:marRight w:val="0"/>
              <w:marTop w:val="0"/>
              <w:marBottom w:val="0"/>
              <w:divBdr>
                <w:top w:val="none" w:sz="0" w:space="0" w:color="auto"/>
                <w:left w:val="none" w:sz="0" w:space="0" w:color="auto"/>
                <w:bottom w:val="none" w:sz="0" w:space="0" w:color="auto"/>
                <w:right w:val="none" w:sz="0" w:space="0" w:color="auto"/>
              </w:divBdr>
            </w:div>
            <w:div w:id="830294937">
              <w:marLeft w:val="0"/>
              <w:marRight w:val="0"/>
              <w:marTop w:val="0"/>
              <w:marBottom w:val="0"/>
              <w:divBdr>
                <w:top w:val="none" w:sz="0" w:space="0" w:color="auto"/>
                <w:left w:val="none" w:sz="0" w:space="0" w:color="auto"/>
                <w:bottom w:val="none" w:sz="0" w:space="0" w:color="auto"/>
                <w:right w:val="none" w:sz="0" w:space="0" w:color="auto"/>
              </w:divBdr>
            </w:div>
            <w:div w:id="1010789378">
              <w:marLeft w:val="0"/>
              <w:marRight w:val="0"/>
              <w:marTop w:val="0"/>
              <w:marBottom w:val="0"/>
              <w:divBdr>
                <w:top w:val="none" w:sz="0" w:space="0" w:color="auto"/>
                <w:left w:val="none" w:sz="0" w:space="0" w:color="auto"/>
                <w:bottom w:val="none" w:sz="0" w:space="0" w:color="auto"/>
                <w:right w:val="none" w:sz="0" w:space="0" w:color="auto"/>
              </w:divBdr>
            </w:div>
            <w:div w:id="993532490">
              <w:marLeft w:val="0"/>
              <w:marRight w:val="0"/>
              <w:marTop w:val="0"/>
              <w:marBottom w:val="0"/>
              <w:divBdr>
                <w:top w:val="none" w:sz="0" w:space="0" w:color="auto"/>
                <w:left w:val="none" w:sz="0" w:space="0" w:color="auto"/>
                <w:bottom w:val="none" w:sz="0" w:space="0" w:color="auto"/>
                <w:right w:val="none" w:sz="0" w:space="0" w:color="auto"/>
              </w:divBdr>
            </w:div>
            <w:div w:id="162161857">
              <w:marLeft w:val="0"/>
              <w:marRight w:val="0"/>
              <w:marTop w:val="0"/>
              <w:marBottom w:val="0"/>
              <w:divBdr>
                <w:top w:val="none" w:sz="0" w:space="0" w:color="auto"/>
                <w:left w:val="none" w:sz="0" w:space="0" w:color="auto"/>
                <w:bottom w:val="none" w:sz="0" w:space="0" w:color="auto"/>
                <w:right w:val="none" w:sz="0" w:space="0" w:color="auto"/>
              </w:divBdr>
            </w:div>
            <w:div w:id="1892306883">
              <w:marLeft w:val="0"/>
              <w:marRight w:val="0"/>
              <w:marTop w:val="0"/>
              <w:marBottom w:val="0"/>
              <w:divBdr>
                <w:top w:val="none" w:sz="0" w:space="0" w:color="auto"/>
                <w:left w:val="none" w:sz="0" w:space="0" w:color="auto"/>
                <w:bottom w:val="none" w:sz="0" w:space="0" w:color="auto"/>
                <w:right w:val="none" w:sz="0" w:space="0" w:color="auto"/>
              </w:divBdr>
            </w:div>
            <w:div w:id="455759485">
              <w:marLeft w:val="0"/>
              <w:marRight w:val="0"/>
              <w:marTop w:val="0"/>
              <w:marBottom w:val="0"/>
              <w:divBdr>
                <w:top w:val="none" w:sz="0" w:space="0" w:color="auto"/>
                <w:left w:val="none" w:sz="0" w:space="0" w:color="auto"/>
                <w:bottom w:val="none" w:sz="0" w:space="0" w:color="auto"/>
                <w:right w:val="none" w:sz="0" w:space="0" w:color="auto"/>
              </w:divBdr>
            </w:div>
            <w:div w:id="153034243">
              <w:marLeft w:val="0"/>
              <w:marRight w:val="0"/>
              <w:marTop w:val="0"/>
              <w:marBottom w:val="0"/>
              <w:divBdr>
                <w:top w:val="none" w:sz="0" w:space="0" w:color="auto"/>
                <w:left w:val="none" w:sz="0" w:space="0" w:color="auto"/>
                <w:bottom w:val="none" w:sz="0" w:space="0" w:color="auto"/>
                <w:right w:val="none" w:sz="0" w:space="0" w:color="auto"/>
              </w:divBdr>
            </w:div>
            <w:div w:id="1508326399">
              <w:marLeft w:val="0"/>
              <w:marRight w:val="0"/>
              <w:marTop w:val="0"/>
              <w:marBottom w:val="0"/>
              <w:divBdr>
                <w:top w:val="none" w:sz="0" w:space="0" w:color="auto"/>
                <w:left w:val="none" w:sz="0" w:space="0" w:color="auto"/>
                <w:bottom w:val="none" w:sz="0" w:space="0" w:color="auto"/>
                <w:right w:val="none" w:sz="0" w:space="0" w:color="auto"/>
              </w:divBdr>
            </w:div>
            <w:div w:id="1119103743">
              <w:marLeft w:val="0"/>
              <w:marRight w:val="0"/>
              <w:marTop w:val="0"/>
              <w:marBottom w:val="0"/>
              <w:divBdr>
                <w:top w:val="none" w:sz="0" w:space="0" w:color="auto"/>
                <w:left w:val="none" w:sz="0" w:space="0" w:color="auto"/>
                <w:bottom w:val="none" w:sz="0" w:space="0" w:color="auto"/>
                <w:right w:val="none" w:sz="0" w:space="0" w:color="auto"/>
              </w:divBdr>
            </w:div>
            <w:div w:id="2133135833">
              <w:marLeft w:val="0"/>
              <w:marRight w:val="0"/>
              <w:marTop w:val="0"/>
              <w:marBottom w:val="0"/>
              <w:divBdr>
                <w:top w:val="none" w:sz="0" w:space="0" w:color="auto"/>
                <w:left w:val="none" w:sz="0" w:space="0" w:color="auto"/>
                <w:bottom w:val="none" w:sz="0" w:space="0" w:color="auto"/>
                <w:right w:val="none" w:sz="0" w:space="0" w:color="auto"/>
              </w:divBdr>
            </w:div>
            <w:div w:id="1204176393">
              <w:marLeft w:val="0"/>
              <w:marRight w:val="0"/>
              <w:marTop w:val="0"/>
              <w:marBottom w:val="0"/>
              <w:divBdr>
                <w:top w:val="none" w:sz="0" w:space="0" w:color="auto"/>
                <w:left w:val="none" w:sz="0" w:space="0" w:color="auto"/>
                <w:bottom w:val="none" w:sz="0" w:space="0" w:color="auto"/>
                <w:right w:val="none" w:sz="0" w:space="0" w:color="auto"/>
              </w:divBdr>
            </w:div>
            <w:div w:id="1567640860">
              <w:marLeft w:val="0"/>
              <w:marRight w:val="0"/>
              <w:marTop w:val="0"/>
              <w:marBottom w:val="0"/>
              <w:divBdr>
                <w:top w:val="none" w:sz="0" w:space="0" w:color="auto"/>
                <w:left w:val="none" w:sz="0" w:space="0" w:color="auto"/>
                <w:bottom w:val="none" w:sz="0" w:space="0" w:color="auto"/>
                <w:right w:val="none" w:sz="0" w:space="0" w:color="auto"/>
              </w:divBdr>
            </w:div>
            <w:div w:id="1435900898">
              <w:marLeft w:val="0"/>
              <w:marRight w:val="0"/>
              <w:marTop w:val="0"/>
              <w:marBottom w:val="0"/>
              <w:divBdr>
                <w:top w:val="none" w:sz="0" w:space="0" w:color="auto"/>
                <w:left w:val="none" w:sz="0" w:space="0" w:color="auto"/>
                <w:bottom w:val="none" w:sz="0" w:space="0" w:color="auto"/>
                <w:right w:val="none" w:sz="0" w:space="0" w:color="auto"/>
              </w:divBdr>
            </w:div>
            <w:div w:id="1270578738">
              <w:marLeft w:val="0"/>
              <w:marRight w:val="0"/>
              <w:marTop w:val="0"/>
              <w:marBottom w:val="0"/>
              <w:divBdr>
                <w:top w:val="none" w:sz="0" w:space="0" w:color="auto"/>
                <w:left w:val="none" w:sz="0" w:space="0" w:color="auto"/>
                <w:bottom w:val="none" w:sz="0" w:space="0" w:color="auto"/>
                <w:right w:val="none" w:sz="0" w:space="0" w:color="auto"/>
              </w:divBdr>
            </w:div>
            <w:div w:id="1913932040">
              <w:marLeft w:val="0"/>
              <w:marRight w:val="0"/>
              <w:marTop w:val="0"/>
              <w:marBottom w:val="0"/>
              <w:divBdr>
                <w:top w:val="none" w:sz="0" w:space="0" w:color="auto"/>
                <w:left w:val="none" w:sz="0" w:space="0" w:color="auto"/>
                <w:bottom w:val="none" w:sz="0" w:space="0" w:color="auto"/>
                <w:right w:val="none" w:sz="0" w:space="0" w:color="auto"/>
              </w:divBdr>
            </w:div>
            <w:div w:id="1192450158">
              <w:marLeft w:val="0"/>
              <w:marRight w:val="0"/>
              <w:marTop w:val="0"/>
              <w:marBottom w:val="0"/>
              <w:divBdr>
                <w:top w:val="none" w:sz="0" w:space="0" w:color="auto"/>
                <w:left w:val="none" w:sz="0" w:space="0" w:color="auto"/>
                <w:bottom w:val="none" w:sz="0" w:space="0" w:color="auto"/>
                <w:right w:val="none" w:sz="0" w:space="0" w:color="auto"/>
              </w:divBdr>
            </w:div>
            <w:div w:id="216088023">
              <w:marLeft w:val="0"/>
              <w:marRight w:val="0"/>
              <w:marTop w:val="0"/>
              <w:marBottom w:val="0"/>
              <w:divBdr>
                <w:top w:val="none" w:sz="0" w:space="0" w:color="auto"/>
                <w:left w:val="none" w:sz="0" w:space="0" w:color="auto"/>
                <w:bottom w:val="none" w:sz="0" w:space="0" w:color="auto"/>
                <w:right w:val="none" w:sz="0" w:space="0" w:color="auto"/>
              </w:divBdr>
            </w:div>
            <w:div w:id="2133863561">
              <w:marLeft w:val="0"/>
              <w:marRight w:val="0"/>
              <w:marTop w:val="0"/>
              <w:marBottom w:val="0"/>
              <w:divBdr>
                <w:top w:val="none" w:sz="0" w:space="0" w:color="auto"/>
                <w:left w:val="none" w:sz="0" w:space="0" w:color="auto"/>
                <w:bottom w:val="none" w:sz="0" w:space="0" w:color="auto"/>
                <w:right w:val="none" w:sz="0" w:space="0" w:color="auto"/>
              </w:divBdr>
            </w:div>
            <w:div w:id="513154520">
              <w:marLeft w:val="0"/>
              <w:marRight w:val="0"/>
              <w:marTop w:val="0"/>
              <w:marBottom w:val="0"/>
              <w:divBdr>
                <w:top w:val="none" w:sz="0" w:space="0" w:color="auto"/>
                <w:left w:val="none" w:sz="0" w:space="0" w:color="auto"/>
                <w:bottom w:val="none" w:sz="0" w:space="0" w:color="auto"/>
                <w:right w:val="none" w:sz="0" w:space="0" w:color="auto"/>
              </w:divBdr>
            </w:div>
            <w:div w:id="1951230984">
              <w:marLeft w:val="0"/>
              <w:marRight w:val="0"/>
              <w:marTop w:val="0"/>
              <w:marBottom w:val="0"/>
              <w:divBdr>
                <w:top w:val="none" w:sz="0" w:space="0" w:color="auto"/>
                <w:left w:val="none" w:sz="0" w:space="0" w:color="auto"/>
                <w:bottom w:val="none" w:sz="0" w:space="0" w:color="auto"/>
                <w:right w:val="none" w:sz="0" w:space="0" w:color="auto"/>
              </w:divBdr>
            </w:div>
            <w:div w:id="431364362">
              <w:marLeft w:val="0"/>
              <w:marRight w:val="0"/>
              <w:marTop w:val="0"/>
              <w:marBottom w:val="0"/>
              <w:divBdr>
                <w:top w:val="none" w:sz="0" w:space="0" w:color="auto"/>
                <w:left w:val="none" w:sz="0" w:space="0" w:color="auto"/>
                <w:bottom w:val="none" w:sz="0" w:space="0" w:color="auto"/>
                <w:right w:val="none" w:sz="0" w:space="0" w:color="auto"/>
              </w:divBdr>
            </w:div>
            <w:div w:id="545945087">
              <w:marLeft w:val="0"/>
              <w:marRight w:val="0"/>
              <w:marTop w:val="0"/>
              <w:marBottom w:val="0"/>
              <w:divBdr>
                <w:top w:val="none" w:sz="0" w:space="0" w:color="auto"/>
                <w:left w:val="none" w:sz="0" w:space="0" w:color="auto"/>
                <w:bottom w:val="none" w:sz="0" w:space="0" w:color="auto"/>
                <w:right w:val="none" w:sz="0" w:space="0" w:color="auto"/>
              </w:divBdr>
            </w:div>
            <w:div w:id="1609391049">
              <w:marLeft w:val="0"/>
              <w:marRight w:val="0"/>
              <w:marTop w:val="0"/>
              <w:marBottom w:val="0"/>
              <w:divBdr>
                <w:top w:val="none" w:sz="0" w:space="0" w:color="auto"/>
                <w:left w:val="none" w:sz="0" w:space="0" w:color="auto"/>
                <w:bottom w:val="none" w:sz="0" w:space="0" w:color="auto"/>
                <w:right w:val="none" w:sz="0" w:space="0" w:color="auto"/>
              </w:divBdr>
            </w:div>
            <w:div w:id="1223713489">
              <w:marLeft w:val="0"/>
              <w:marRight w:val="0"/>
              <w:marTop w:val="0"/>
              <w:marBottom w:val="0"/>
              <w:divBdr>
                <w:top w:val="none" w:sz="0" w:space="0" w:color="auto"/>
                <w:left w:val="none" w:sz="0" w:space="0" w:color="auto"/>
                <w:bottom w:val="none" w:sz="0" w:space="0" w:color="auto"/>
                <w:right w:val="none" w:sz="0" w:space="0" w:color="auto"/>
              </w:divBdr>
            </w:div>
            <w:div w:id="500589474">
              <w:marLeft w:val="0"/>
              <w:marRight w:val="0"/>
              <w:marTop w:val="0"/>
              <w:marBottom w:val="0"/>
              <w:divBdr>
                <w:top w:val="none" w:sz="0" w:space="0" w:color="auto"/>
                <w:left w:val="none" w:sz="0" w:space="0" w:color="auto"/>
                <w:bottom w:val="none" w:sz="0" w:space="0" w:color="auto"/>
                <w:right w:val="none" w:sz="0" w:space="0" w:color="auto"/>
              </w:divBdr>
            </w:div>
            <w:div w:id="1427728966">
              <w:marLeft w:val="0"/>
              <w:marRight w:val="0"/>
              <w:marTop w:val="0"/>
              <w:marBottom w:val="0"/>
              <w:divBdr>
                <w:top w:val="none" w:sz="0" w:space="0" w:color="auto"/>
                <w:left w:val="none" w:sz="0" w:space="0" w:color="auto"/>
                <w:bottom w:val="none" w:sz="0" w:space="0" w:color="auto"/>
                <w:right w:val="none" w:sz="0" w:space="0" w:color="auto"/>
              </w:divBdr>
            </w:div>
            <w:div w:id="596403608">
              <w:marLeft w:val="0"/>
              <w:marRight w:val="0"/>
              <w:marTop w:val="0"/>
              <w:marBottom w:val="0"/>
              <w:divBdr>
                <w:top w:val="none" w:sz="0" w:space="0" w:color="auto"/>
                <w:left w:val="none" w:sz="0" w:space="0" w:color="auto"/>
                <w:bottom w:val="none" w:sz="0" w:space="0" w:color="auto"/>
                <w:right w:val="none" w:sz="0" w:space="0" w:color="auto"/>
              </w:divBdr>
            </w:div>
            <w:div w:id="221720965">
              <w:marLeft w:val="0"/>
              <w:marRight w:val="0"/>
              <w:marTop w:val="0"/>
              <w:marBottom w:val="0"/>
              <w:divBdr>
                <w:top w:val="none" w:sz="0" w:space="0" w:color="auto"/>
                <w:left w:val="none" w:sz="0" w:space="0" w:color="auto"/>
                <w:bottom w:val="none" w:sz="0" w:space="0" w:color="auto"/>
                <w:right w:val="none" w:sz="0" w:space="0" w:color="auto"/>
              </w:divBdr>
            </w:div>
            <w:div w:id="12005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5683">
      <w:bodyDiv w:val="1"/>
      <w:marLeft w:val="0"/>
      <w:marRight w:val="0"/>
      <w:marTop w:val="0"/>
      <w:marBottom w:val="0"/>
      <w:divBdr>
        <w:top w:val="none" w:sz="0" w:space="0" w:color="auto"/>
        <w:left w:val="none" w:sz="0" w:space="0" w:color="auto"/>
        <w:bottom w:val="none" w:sz="0" w:space="0" w:color="auto"/>
        <w:right w:val="none" w:sz="0" w:space="0" w:color="auto"/>
      </w:divBdr>
      <w:divsChild>
        <w:div w:id="1136098599">
          <w:marLeft w:val="0"/>
          <w:marRight w:val="0"/>
          <w:marTop w:val="0"/>
          <w:marBottom w:val="0"/>
          <w:divBdr>
            <w:top w:val="none" w:sz="0" w:space="0" w:color="auto"/>
            <w:left w:val="none" w:sz="0" w:space="0" w:color="auto"/>
            <w:bottom w:val="none" w:sz="0" w:space="0" w:color="auto"/>
            <w:right w:val="none" w:sz="0" w:space="0" w:color="auto"/>
          </w:divBdr>
          <w:divsChild>
            <w:div w:id="1459108236">
              <w:marLeft w:val="0"/>
              <w:marRight w:val="0"/>
              <w:marTop w:val="0"/>
              <w:marBottom w:val="0"/>
              <w:divBdr>
                <w:top w:val="none" w:sz="0" w:space="0" w:color="auto"/>
                <w:left w:val="none" w:sz="0" w:space="0" w:color="auto"/>
                <w:bottom w:val="none" w:sz="0" w:space="0" w:color="auto"/>
                <w:right w:val="none" w:sz="0" w:space="0" w:color="auto"/>
              </w:divBdr>
            </w:div>
            <w:div w:id="1391729080">
              <w:marLeft w:val="0"/>
              <w:marRight w:val="0"/>
              <w:marTop w:val="0"/>
              <w:marBottom w:val="0"/>
              <w:divBdr>
                <w:top w:val="none" w:sz="0" w:space="0" w:color="auto"/>
                <w:left w:val="none" w:sz="0" w:space="0" w:color="auto"/>
                <w:bottom w:val="none" w:sz="0" w:space="0" w:color="auto"/>
                <w:right w:val="none" w:sz="0" w:space="0" w:color="auto"/>
              </w:divBdr>
            </w:div>
            <w:div w:id="1069233384">
              <w:marLeft w:val="0"/>
              <w:marRight w:val="0"/>
              <w:marTop w:val="0"/>
              <w:marBottom w:val="0"/>
              <w:divBdr>
                <w:top w:val="none" w:sz="0" w:space="0" w:color="auto"/>
                <w:left w:val="none" w:sz="0" w:space="0" w:color="auto"/>
                <w:bottom w:val="none" w:sz="0" w:space="0" w:color="auto"/>
                <w:right w:val="none" w:sz="0" w:space="0" w:color="auto"/>
              </w:divBdr>
            </w:div>
            <w:div w:id="1109012804">
              <w:marLeft w:val="0"/>
              <w:marRight w:val="0"/>
              <w:marTop w:val="0"/>
              <w:marBottom w:val="0"/>
              <w:divBdr>
                <w:top w:val="none" w:sz="0" w:space="0" w:color="auto"/>
                <w:left w:val="none" w:sz="0" w:space="0" w:color="auto"/>
                <w:bottom w:val="none" w:sz="0" w:space="0" w:color="auto"/>
                <w:right w:val="none" w:sz="0" w:space="0" w:color="auto"/>
              </w:divBdr>
            </w:div>
            <w:div w:id="471413380">
              <w:marLeft w:val="0"/>
              <w:marRight w:val="0"/>
              <w:marTop w:val="0"/>
              <w:marBottom w:val="0"/>
              <w:divBdr>
                <w:top w:val="none" w:sz="0" w:space="0" w:color="auto"/>
                <w:left w:val="none" w:sz="0" w:space="0" w:color="auto"/>
                <w:bottom w:val="none" w:sz="0" w:space="0" w:color="auto"/>
                <w:right w:val="none" w:sz="0" w:space="0" w:color="auto"/>
              </w:divBdr>
            </w:div>
            <w:div w:id="323775789">
              <w:marLeft w:val="0"/>
              <w:marRight w:val="0"/>
              <w:marTop w:val="0"/>
              <w:marBottom w:val="0"/>
              <w:divBdr>
                <w:top w:val="none" w:sz="0" w:space="0" w:color="auto"/>
                <w:left w:val="none" w:sz="0" w:space="0" w:color="auto"/>
                <w:bottom w:val="none" w:sz="0" w:space="0" w:color="auto"/>
                <w:right w:val="none" w:sz="0" w:space="0" w:color="auto"/>
              </w:divBdr>
            </w:div>
            <w:div w:id="58984821">
              <w:marLeft w:val="0"/>
              <w:marRight w:val="0"/>
              <w:marTop w:val="0"/>
              <w:marBottom w:val="0"/>
              <w:divBdr>
                <w:top w:val="none" w:sz="0" w:space="0" w:color="auto"/>
                <w:left w:val="none" w:sz="0" w:space="0" w:color="auto"/>
                <w:bottom w:val="none" w:sz="0" w:space="0" w:color="auto"/>
                <w:right w:val="none" w:sz="0" w:space="0" w:color="auto"/>
              </w:divBdr>
            </w:div>
            <w:div w:id="1179080630">
              <w:marLeft w:val="0"/>
              <w:marRight w:val="0"/>
              <w:marTop w:val="0"/>
              <w:marBottom w:val="0"/>
              <w:divBdr>
                <w:top w:val="none" w:sz="0" w:space="0" w:color="auto"/>
                <w:left w:val="none" w:sz="0" w:space="0" w:color="auto"/>
                <w:bottom w:val="none" w:sz="0" w:space="0" w:color="auto"/>
                <w:right w:val="none" w:sz="0" w:space="0" w:color="auto"/>
              </w:divBdr>
            </w:div>
            <w:div w:id="2030447910">
              <w:marLeft w:val="0"/>
              <w:marRight w:val="0"/>
              <w:marTop w:val="0"/>
              <w:marBottom w:val="0"/>
              <w:divBdr>
                <w:top w:val="none" w:sz="0" w:space="0" w:color="auto"/>
                <w:left w:val="none" w:sz="0" w:space="0" w:color="auto"/>
                <w:bottom w:val="none" w:sz="0" w:space="0" w:color="auto"/>
                <w:right w:val="none" w:sz="0" w:space="0" w:color="auto"/>
              </w:divBdr>
            </w:div>
            <w:div w:id="598636096">
              <w:marLeft w:val="0"/>
              <w:marRight w:val="0"/>
              <w:marTop w:val="0"/>
              <w:marBottom w:val="0"/>
              <w:divBdr>
                <w:top w:val="none" w:sz="0" w:space="0" w:color="auto"/>
                <w:left w:val="none" w:sz="0" w:space="0" w:color="auto"/>
                <w:bottom w:val="none" w:sz="0" w:space="0" w:color="auto"/>
                <w:right w:val="none" w:sz="0" w:space="0" w:color="auto"/>
              </w:divBdr>
            </w:div>
            <w:div w:id="420178144">
              <w:marLeft w:val="0"/>
              <w:marRight w:val="0"/>
              <w:marTop w:val="0"/>
              <w:marBottom w:val="0"/>
              <w:divBdr>
                <w:top w:val="none" w:sz="0" w:space="0" w:color="auto"/>
                <w:left w:val="none" w:sz="0" w:space="0" w:color="auto"/>
                <w:bottom w:val="none" w:sz="0" w:space="0" w:color="auto"/>
                <w:right w:val="none" w:sz="0" w:space="0" w:color="auto"/>
              </w:divBdr>
            </w:div>
            <w:div w:id="281109075">
              <w:marLeft w:val="0"/>
              <w:marRight w:val="0"/>
              <w:marTop w:val="0"/>
              <w:marBottom w:val="0"/>
              <w:divBdr>
                <w:top w:val="none" w:sz="0" w:space="0" w:color="auto"/>
                <w:left w:val="none" w:sz="0" w:space="0" w:color="auto"/>
                <w:bottom w:val="none" w:sz="0" w:space="0" w:color="auto"/>
                <w:right w:val="none" w:sz="0" w:space="0" w:color="auto"/>
              </w:divBdr>
            </w:div>
            <w:div w:id="667749141">
              <w:marLeft w:val="0"/>
              <w:marRight w:val="0"/>
              <w:marTop w:val="0"/>
              <w:marBottom w:val="0"/>
              <w:divBdr>
                <w:top w:val="none" w:sz="0" w:space="0" w:color="auto"/>
                <w:left w:val="none" w:sz="0" w:space="0" w:color="auto"/>
                <w:bottom w:val="none" w:sz="0" w:space="0" w:color="auto"/>
                <w:right w:val="none" w:sz="0" w:space="0" w:color="auto"/>
              </w:divBdr>
            </w:div>
            <w:div w:id="994987259">
              <w:marLeft w:val="0"/>
              <w:marRight w:val="0"/>
              <w:marTop w:val="0"/>
              <w:marBottom w:val="0"/>
              <w:divBdr>
                <w:top w:val="none" w:sz="0" w:space="0" w:color="auto"/>
                <w:left w:val="none" w:sz="0" w:space="0" w:color="auto"/>
                <w:bottom w:val="none" w:sz="0" w:space="0" w:color="auto"/>
                <w:right w:val="none" w:sz="0" w:space="0" w:color="auto"/>
              </w:divBdr>
            </w:div>
            <w:div w:id="1584409825">
              <w:marLeft w:val="0"/>
              <w:marRight w:val="0"/>
              <w:marTop w:val="0"/>
              <w:marBottom w:val="0"/>
              <w:divBdr>
                <w:top w:val="none" w:sz="0" w:space="0" w:color="auto"/>
                <w:left w:val="none" w:sz="0" w:space="0" w:color="auto"/>
                <w:bottom w:val="none" w:sz="0" w:space="0" w:color="auto"/>
                <w:right w:val="none" w:sz="0" w:space="0" w:color="auto"/>
              </w:divBdr>
            </w:div>
            <w:div w:id="1229879522">
              <w:marLeft w:val="0"/>
              <w:marRight w:val="0"/>
              <w:marTop w:val="0"/>
              <w:marBottom w:val="0"/>
              <w:divBdr>
                <w:top w:val="none" w:sz="0" w:space="0" w:color="auto"/>
                <w:left w:val="none" w:sz="0" w:space="0" w:color="auto"/>
                <w:bottom w:val="none" w:sz="0" w:space="0" w:color="auto"/>
                <w:right w:val="none" w:sz="0" w:space="0" w:color="auto"/>
              </w:divBdr>
            </w:div>
            <w:div w:id="264190024">
              <w:marLeft w:val="0"/>
              <w:marRight w:val="0"/>
              <w:marTop w:val="0"/>
              <w:marBottom w:val="0"/>
              <w:divBdr>
                <w:top w:val="none" w:sz="0" w:space="0" w:color="auto"/>
                <w:left w:val="none" w:sz="0" w:space="0" w:color="auto"/>
                <w:bottom w:val="none" w:sz="0" w:space="0" w:color="auto"/>
                <w:right w:val="none" w:sz="0" w:space="0" w:color="auto"/>
              </w:divBdr>
            </w:div>
            <w:div w:id="1096973621">
              <w:marLeft w:val="0"/>
              <w:marRight w:val="0"/>
              <w:marTop w:val="0"/>
              <w:marBottom w:val="0"/>
              <w:divBdr>
                <w:top w:val="none" w:sz="0" w:space="0" w:color="auto"/>
                <w:left w:val="none" w:sz="0" w:space="0" w:color="auto"/>
                <w:bottom w:val="none" w:sz="0" w:space="0" w:color="auto"/>
                <w:right w:val="none" w:sz="0" w:space="0" w:color="auto"/>
              </w:divBdr>
            </w:div>
            <w:div w:id="257565603">
              <w:marLeft w:val="0"/>
              <w:marRight w:val="0"/>
              <w:marTop w:val="0"/>
              <w:marBottom w:val="0"/>
              <w:divBdr>
                <w:top w:val="none" w:sz="0" w:space="0" w:color="auto"/>
                <w:left w:val="none" w:sz="0" w:space="0" w:color="auto"/>
                <w:bottom w:val="none" w:sz="0" w:space="0" w:color="auto"/>
                <w:right w:val="none" w:sz="0" w:space="0" w:color="auto"/>
              </w:divBdr>
            </w:div>
            <w:div w:id="695423235">
              <w:marLeft w:val="0"/>
              <w:marRight w:val="0"/>
              <w:marTop w:val="0"/>
              <w:marBottom w:val="0"/>
              <w:divBdr>
                <w:top w:val="none" w:sz="0" w:space="0" w:color="auto"/>
                <w:left w:val="none" w:sz="0" w:space="0" w:color="auto"/>
                <w:bottom w:val="none" w:sz="0" w:space="0" w:color="auto"/>
                <w:right w:val="none" w:sz="0" w:space="0" w:color="auto"/>
              </w:divBdr>
            </w:div>
            <w:div w:id="2045711475">
              <w:marLeft w:val="0"/>
              <w:marRight w:val="0"/>
              <w:marTop w:val="0"/>
              <w:marBottom w:val="0"/>
              <w:divBdr>
                <w:top w:val="none" w:sz="0" w:space="0" w:color="auto"/>
                <w:left w:val="none" w:sz="0" w:space="0" w:color="auto"/>
                <w:bottom w:val="none" w:sz="0" w:space="0" w:color="auto"/>
                <w:right w:val="none" w:sz="0" w:space="0" w:color="auto"/>
              </w:divBdr>
            </w:div>
            <w:div w:id="450130083">
              <w:marLeft w:val="0"/>
              <w:marRight w:val="0"/>
              <w:marTop w:val="0"/>
              <w:marBottom w:val="0"/>
              <w:divBdr>
                <w:top w:val="none" w:sz="0" w:space="0" w:color="auto"/>
                <w:left w:val="none" w:sz="0" w:space="0" w:color="auto"/>
                <w:bottom w:val="none" w:sz="0" w:space="0" w:color="auto"/>
                <w:right w:val="none" w:sz="0" w:space="0" w:color="auto"/>
              </w:divBdr>
            </w:div>
            <w:div w:id="1096753706">
              <w:marLeft w:val="0"/>
              <w:marRight w:val="0"/>
              <w:marTop w:val="0"/>
              <w:marBottom w:val="0"/>
              <w:divBdr>
                <w:top w:val="none" w:sz="0" w:space="0" w:color="auto"/>
                <w:left w:val="none" w:sz="0" w:space="0" w:color="auto"/>
                <w:bottom w:val="none" w:sz="0" w:space="0" w:color="auto"/>
                <w:right w:val="none" w:sz="0" w:space="0" w:color="auto"/>
              </w:divBdr>
            </w:div>
            <w:div w:id="1089497067">
              <w:marLeft w:val="0"/>
              <w:marRight w:val="0"/>
              <w:marTop w:val="0"/>
              <w:marBottom w:val="0"/>
              <w:divBdr>
                <w:top w:val="none" w:sz="0" w:space="0" w:color="auto"/>
                <w:left w:val="none" w:sz="0" w:space="0" w:color="auto"/>
                <w:bottom w:val="none" w:sz="0" w:space="0" w:color="auto"/>
                <w:right w:val="none" w:sz="0" w:space="0" w:color="auto"/>
              </w:divBdr>
            </w:div>
            <w:div w:id="1434088594">
              <w:marLeft w:val="0"/>
              <w:marRight w:val="0"/>
              <w:marTop w:val="0"/>
              <w:marBottom w:val="0"/>
              <w:divBdr>
                <w:top w:val="none" w:sz="0" w:space="0" w:color="auto"/>
                <w:left w:val="none" w:sz="0" w:space="0" w:color="auto"/>
                <w:bottom w:val="none" w:sz="0" w:space="0" w:color="auto"/>
                <w:right w:val="none" w:sz="0" w:space="0" w:color="auto"/>
              </w:divBdr>
            </w:div>
            <w:div w:id="789471086">
              <w:marLeft w:val="0"/>
              <w:marRight w:val="0"/>
              <w:marTop w:val="0"/>
              <w:marBottom w:val="0"/>
              <w:divBdr>
                <w:top w:val="none" w:sz="0" w:space="0" w:color="auto"/>
                <w:left w:val="none" w:sz="0" w:space="0" w:color="auto"/>
                <w:bottom w:val="none" w:sz="0" w:space="0" w:color="auto"/>
                <w:right w:val="none" w:sz="0" w:space="0" w:color="auto"/>
              </w:divBdr>
            </w:div>
            <w:div w:id="826868429">
              <w:marLeft w:val="0"/>
              <w:marRight w:val="0"/>
              <w:marTop w:val="0"/>
              <w:marBottom w:val="0"/>
              <w:divBdr>
                <w:top w:val="none" w:sz="0" w:space="0" w:color="auto"/>
                <w:left w:val="none" w:sz="0" w:space="0" w:color="auto"/>
                <w:bottom w:val="none" w:sz="0" w:space="0" w:color="auto"/>
                <w:right w:val="none" w:sz="0" w:space="0" w:color="auto"/>
              </w:divBdr>
            </w:div>
            <w:div w:id="1961063148">
              <w:marLeft w:val="0"/>
              <w:marRight w:val="0"/>
              <w:marTop w:val="0"/>
              <w:marBottom w:val="0"/>
              <w:divBdr>
                <w:top w:val="none" w:sz="0" w:space="0" w:color="auto"/>
                <w:left w:val="none" w:sz="0" w:space="0" w:color="auto"/>
                <w:bottom w:val="none" w:sz="0" w:space="0" w:color="auto"/>
                <w:right w:val="none" w:sz="0" w:space="0" w:color="auto"/>
              </w:divBdr>
            </w:div>
            <w:div w:id="1790783387">
              <w:marLeft w:val="0"/>
              <w:marRight w:val="0"/>
              <w:marTop w:val="0"/>
              <w:marBottom w:val="0"/>
              <w:divBdr>
                <w:top w:val="none" w:sz="0" w:space="0" w:color="auto"/>
                <w:left w:val="none" w:sz="0" w:space="0" w:color="auto"/>
                <w:bottom w:val="none" w:sz="0" w:space="0" w:color="auto"/>
                <w:right w:val="none" w:sz="0" w:space="0" w:color="auto"/>
              </w:divBdr>
            </w:div>
            <w:div w:id="1662005565">
              <w:marLeft w:val="0"/>
              <w:marRight w:val="0"/>
              <w:marTop w:val="0"/>
              <w:marBottom w:val="0"/>
              <w:divBdr>
                <w:top w:val="none" w:sz="0" w:space="0" w:color="auto"/>
                <w:left w:val="none" w:sz="0" w:space="0" w:color="auto"/>
                <w:bottom w:val="none" w:sz="0" w:space="0" w:color="auto"/>
                <w:right w:val="none" w:sz="0" w:space="0" w:color="auto"/>
              </w:divBdr>
            </w:div>
            <w:div w:id="112292732">
              <w:marLeft w:val="0"/>
              <w:marRight w:val="0"/>
              <w:marTop w:val="0"/>
              <w:marBottom w:val="0"/>
              <w:divBdr>
                <w:top w:val="none" w:sz="0" w:space="0" w:color="auto"/>
                <w:left w:val="none" w:sz="0" w:space="0" w:color="auto"/>
                <w:bottom w:val="none" w:sz="0" w:space="0" w:color="auto"/>
                <w:right w:val="none" w:sz="0" w:space="0" w:color="auto"/>
              </w:divBdr>
            </w:div>
            <w:div w:id="1961763633">
              <w:marLeft w:val="0"/>
              <w:marRight w:val="0"/>
              <w:marTop w:val="0"/>
              <w:marBottom w:val="0"/>
              <w:divBdr>
                <w:top w:val="none" w:sz="0" w:space="0" w:color="auto"/>
                <w:left w:val="none" w:sz="0" w:space="0" w:color="auto"/>
                <w:bottom w:val="none" w:sz="0" w:space="0" w:color="auto"/>
                <w:right w:val="none" w:sz="0" w:space="0" w:color="auto"/>
              </w:divBdr>
            </w:div>
            <w:div w:id="586426194">
              <w:marLeft w:val="0"/>
              <w:marRight w:val="0"/>
              <w:marTop w:val="0"/>
              <w:marBottom w:val="0"/>
              <w:divBdr>
                <w:top w:val="none" w:sz="0" w:space="0" w:color="auto"/>
                <w:left w:val="none" w:sz="0" w:space="0" w:color="auto"/>
                <w:bottom w:val="none" w:sz="0" w:space="0" w:color="auto"/>
                <w:right w:val="none" w:sz="0" w:space="0" w:color="auto"/>
              </w:divBdr>
            </w:div>
            <w:div w:id="77598434">
              <w:marLeft w:val="0"/>
              <w:marRight w:val="0"/>
              <w:marTop w:val="0"/>
              <w:marBottom w:val="0"/>
              <w:divBdr>
                <w:top w:val="none" w:sz="0" w:space="0" w:color="auto"/>
                <w:left w:val="none" w:sz="0" w:space="0" w:color="auto"/>
                <w:bottom w:val="none" w:sz="0" w:space="0" w:color="auto"/>
                <w:right w:val="none" w:sz="0" w:space="0" w:color="auto"/>
              </w:divBdr>
            </w:div>
            <w:div w:id="214707263">
              <w:marLeft w:val="0"/>
              <w:marRight w:val="0"/>
              <w:marTop w:val="0"/>
              <w:marBottom w:val="0"/>
              <w:divBdr>
                <w:top w:val="none" w:sz="0" w:space="0" w:color="auto"/>
                <w:left w:val="none" w:sz="0" w:space="0" w:color="auto"/>
                <w:bottom w:val="none" w:sz="0" w:space="0" w:color="auto"/>
                <w:right w:val="none" w:sz="0" w:space="0" w:color="auto"/>
              </w:divBdr>
            </w:div>
            <w:div w:id="10573183">
              <w:marLeft w:val="0"/>
              <w:marRight w:val="0"/>
              <w:marTop w:val="0"/>
              <w:marBottom w:val="0"/>
              <w:divBdr>
                <w:top w:val="none" w:sz="0" w:space="0" w:color="auto"/>
                <w:left w:val="none" w:sz="0" w:space="0" w:color="auto"/>
                <w:bottom w:val="none" w:sz="0" w:space="0" w:color="auto"/>
                <w:right w:val="none" w:sz="0" w:space="0" w:color="auto"/>
              </w:divBdr>
            </w:div>
            <w:div w:id="412747483">
              <w:marLeft w:val="0"/>
              <w:marRight w:val="0"/>
              <w:marTop w:val="0"/>
              <w:marBottom w:val="0"/>
              <w:divBdr>
                <w:top w:val="none" w:sz="0" w:space="0" w:color="auto"/>
                <w:left w:val="none" w:sz="0" w:space="0" w:color="auto"/>
                <w:bottom w:val="none" w:sz="0" w:space="0" w:color="auto"/>
                <w:right w:val="none" w:sz="0" w:space="0" w:color="auto"/>
              </w:divBdr>
            </w:div>
            <w:div w:id="235826933">
              <w:marLeft w:val="0"/>
              <w:marRight w:val="0"/>
              <w:marTop w:val="0"/>
              <w:marBottom w:val="0"/>
              <w:divBdr>
                <w:top w:val="none" w:sz="0" w:space="0" w:color="auto"/>
                <w:left w:val="none" w:sz="0" w:space="0" w:color="auto"/>
                <w:bottom w:val="none" w:sz="0" w:space="0" w:color="auto"/>
                <w:right w:val="none" w:sz="0" w:space="0" w:color="auto"/>
              </w:divBdr>
            </w:div>
            <w:div w:id="1163935471">
              <w:marLeft w:val="0"/>
              <w:marRight w:val="0"/>
              <w:marTop w:val="0"/>
              <w:marBottom w:val="0"/>
              <w:divBdr>
                <w:top w:val="none" w:sz="0" w:space="0" w:color="auto"/>
                <w:left w:val="none" w:sz="0" w:space="0" w:color="auto"/>
                <w:bottom w:val="none" w:sz="0" w:space="0" w:color="auto"/>
                <w:right w:val="none" w:sz="0" w:space="0" w:color="auto"/>
              </w:divBdr>
            </w:div>
            <w:div w:id="1820875228">
              <w:marLeft w:val="0"/>
              <w:marRight w:val="0"/>
              <w:marTop w:val="0"/>
              <w:marBottom w:val="0"/>
              <w:divBdr>
                <w:top w:val="none" w:sz="0" w:space="0" w:color="auto"/>
                <w:left w:val="none" w:sz="0" w:space="0" w:color="auto"/>
                <w:bottom w:val="none" w:sz="0" w:space="0" w:color="auto"/>
                <w:right w:val="none" w:sz="0" w:space="0" w:color="auto"/>
              </w:divBdr>
            </w:div>
            <w:div w:id="1999572706">
              <w:marLeft w:val="0"/>
              <w:marRight w:val="0"/>
              <w:marTop w:val="0"/>
              <w:marBottom w:val="0"/>
              <w:divBdr>
                <w:top w:val="none" w:sz="0" w:space="0" w:color="auto"/>
                <w:left w:val="none" w:sz="0" w:space="0" w:color="auto"/>
                <w:bottom w:val="none" w:sz="0" w:space="0" w:color="auto"/>
                <w:right w:val="none" w:sz="0" w:space="0" w:color="auto"/>
              </w:divBdr>
            </w:div>
            <w:div w:id="1937319796">
              <w:marLeft w:val="0"/>
              <w:marRight w:val="0"/>
              <w:marTop w:val="0"/>
              <w:marBottom w:val="0"/>
              <w:divBdr>
                <w:top w:val="none" w:sz="0" w:space="0" w:color="auto"/>
                <w:left w:val="none" w:sz="0" w:space="0" w:color="auto"/>
                <w:bottom w:val="none" w:sz="0" w:space="0" w:color="auto"/>
                <w:right w:val="none" w:sz="0" w:space="0" w:color="auto"/>
              </w:divBdr>
            </w:div>
            <w:div w:id="623392861">
              <w:marLeft w:val="0"/>
              <w:marRight w:val="0"/>
              <w:marTop w:val="0"/>
              <w:marBottom w:val="0"/>
              <w:divBdr>
                <w:top w:val="none" w:sz="0" w:space="0" w:color="auto"/>
                <w:left w:val="none" w:sz="0" w:space="0" w:color="auto"/>
                <w:bottom w:val="none" w:sz="0" w:space="0" w:color="auto"/>
                <w:right w:val="none" w:sz="0" w:space="0" w:color="auto"/>
              </w:divBdr>
            </w:div>
            <w:div w:id="1433894483">
              <w:marLeft w:val="0"/>
              <w:marRight w:val="0"/>
              <w:marTop w:val="0"/>
              <w:marBottom w:val="0"/>
              <w:divBdr>
                <w:top w:val="none" w:sz="0" w:space="0" w:color="auto"/>
                <w:left w:val="none" w:sz="0" w:space="0" w:color="auto"/>
                <w:bottom w:val="none" w:sz="0" w:space="0" w:color="auto"/>
                <w:right w:val="none" w:sz="0" w:space="0" w:color="auto"/>
              </w:divBdr>
            </w:div>
            <w:div w:id="1631545386">
              <w:marLeft w:val="0"/>
              <w:marRight w:val="0"/>
              <w:marTop w:val="0"/>
              <w:marBottom w:val="0"/>
              <w:divBdr>
                <w:top w:val="none" w:sz="0" w:space="0" w:color="auto"/>
                <w:left w:val="none" w:sz="0" w:space="0" w:color="auto"/>
                <w:bottom w:val="none" w:sz="0" w:space="0" w:color="auto"/>
                <w:right w:val="none" w:sz="0" w:space="0" w:color="auto"/>
              </w:divBdr>
            </w:div>
            <w:div w:id="806166878">
              <w:marLeft w:val="0"/>
              <w:marRight w:val="0"/>
              <w:marTop w:val="0"/>
              <w:marBottom w:val="0"/>
              <w:divBdr>
                <w:top w:val="none" w:sz="0" w:space="0" w:color="auto"/>
                <w:left w:val="none" w:sz="0" w:space="0" w:color="auto"/>
                <w:bottom w:val="none" w:sz="0" w:space="0" w:color="auto"/>
                <w:right w:val="none" w:sz="0" w:space="0" w:color="auto"/>
              </w:divBdr>
            </w:div>
            <w:div w:id="673797621">
              <w:marLeft w:val="0"/>
              <w:marRight w:val="0"/>
              <w:marTop w:val="0"/>
              <w:marBottom w:val="0"/>
              <w:divBdr>
                <w:top w:val="none" w:sz="0" w:space="0" w:color="auto"/>
                <w:left w:val="none" w:sz="0" w:space="0" w:color="auto"/>
                <w:bottom w:val="none" w:sz="0" w:space="0" w:color="auto"/>
                <w:right w:val="none" w:sz="0" w:space="0" w:color="auto"/>
              </w:divBdr>
            </w:div>
            <w:div w:id="693262694">
              <w:marLeft w:val="0"/>
              <w:marRight w:val="0"/>
              <w:marTop w:val="0"/>
              <w:marBottom w:val="0"/>
              <w:divBdr>
                <w:top w:val="none" w:sz="0" w:space="0" w:color="auto"/>
                <w:left w:val="none" w:sz="0" w:space="0" w:color="auto"/>
                <w:bottom w:val="none" w:sz="0" w:space="0" w:color="auto"/>
                <w:right w:val="none" w:sz="0" w:space="0" w:color="auto"/>
              </w:divBdr>
            </w:div>
            <w:div w:id="1098480255">
              <w:marLeft w:val="0"/>
              <w:marRight w:val="0"/>
              <w:marTop w:val="0"/>
              <w:marBottom w:val="0"/>
              <w:divBdr>
                <w:top w:val="none" w:sz="0" w:space="0" w:color="auto"/>
                <w:left w:val="none" w:sz="0" w:space="0" w:color="auto"/>
                <w:bottom w:val="none" w:sz="0" w:space="0" w:color="auto"/>
                <w:right w:val="none" w:sz="0" w:space="0" w:color="auto"/>
              </w:divBdr>
            </w:div>
            <w:div w:id="426197310">
              <w:marLeft w:val="0"/>
              <w:marRight w:val="0"/>
              <w:marTop w:val="0"/>
              <w:marBottom w:val="0"/>
              <w:divBdr>
                <w:top w:val="none" w:sz="0" w:space="0" w:color="auto"/>
                <w:left w:val="none" w:sz="0" w:space="0" w:color="auto"/>
                <w:bottom w:val="none" w:sz="0" w:space="0" w:color="auto"/>
                <w:right w:val="none" w:sz="0" w:space="0" w:color="auto"/>
              </w:divBdr>
            </w:div>
            <w:div w:id="53740005">
              <w:marLeft w:val="0"/>
              <w:marRight w:val="0"/>
              <w:marTop w:val="0"/>
              <w:marBottom w:val="0"/>
              <w:divBdr>
                <w:top w:val="none" w:sz="0" w:space="0" w:color="auto"/>
                <w:left w:val="none" w:sz="0" w:space="0" w:color="auto"/>
                <w:bottom w:val="none" w:sz="0" w:space="0" w:color="auto"/>
                <w:right w:val="none" w:sz="0" w:space="0" w:color="auto"/>
              </w:divBdr>
            </w:div>
            <w:div w:id="990522812">
              <w:marLeft w:val="0"/>
              <w:marRight w:val="0"/>
              <w:marTop w:val="0"/>
              <w:marBottom w:val="0"/>
              <w:divBdr>
                <w:top w:val="none" w:sz="0" w:space="0" w:color="auto"/>
                <w:left w:val="none" w:sz="0" w:space="0" w:color="auto"/>
                <w:bottom w:val="none" w:sz="0" w:space="0" w:color="auto"/>
                <w:right w:val="none" w:sz="0" w:space="0" w:color="auto"/>
              </w:divBdr>
            </w:div>
            <w:div w:id="333413565">
              <w:marLeft w:val="0"/>
              <w:marRight w:val="0"/>
              <w:marTop w:val="0"/>
              <w:marBottom w:val="0"/>
              <w:divBdr>
                <w:top w:val="none" w:sz="0" w:space="0" w:color="auto"/>
                <w:left w:val="none" w:sz="0" w:space="0" w:color="auto"/>
                <w:bottom w:val="none" w:sz="0" w:space="0" w:color="auto"/>
                <w:right w:val="none" w:sz="0" w:space="0" w:color="auto"/>
              </w:divBdr>
            </w:div>
            <w:div w:id="46733054">
              <w:marLeft w:val="0"/>
              <w:marRight w:val="0"/>
              <w:marTop w:val="0"/>
              <w:marBottom w:val="0"/>
              <w:divBdr>
                <w:top w:val="none" w:sz="0" w:space="0" w:color="auto"/>
                <w:left w:val="none" w:sz="0" w:space="0" w:color="auto"/>
                <w:bottom w:val="none" w:sz="0" w:space="0" w:color="auto"/>
                <w:right w:val="none" w:sz="0" w:space="0" w:color="auto"/>
              </w:divBdr>
            </w:div>
            <w:div w:id="567761848">
              <w:marLeft w:val="0"/>
              <w:marRight w:val="0"/>
              <w:marTop w:val="0"/>
              <w:marBottom w:val="0"/>
              <w:divBdr>
                <w:top w:val="none" w:sz="0" w:space="0" w:color="auto"/>
                <w:left w:val="none" w:sz="0" w:space="0" w:color="auto"/>
                <w:bottom w:val="none" w:sz="0" w:space="0" w:color="auto"/>
                <w:right w:val="none" w:sz="0" w:space="0" w:color="auto"/>
              </w:divBdr>
            </w:div>
            <w:div w:id="1384939333">
              <w:marLeft w:val="0"/>
              <w:marRight w:val="0"/>
              <w:marTop w:val="0"/>
              <w:marBottom w:val="0"/>
              <w:divBdr>
                <w:top w:val="none" w:sz="0" w:space="0" w:color="auto"/>
                <w:left w:val="none" w:sz="0" w:space="0" w:color="auto"/>
                <w:bottom w:val="none" w:sz="0" w:space="0" w:color="auto"/>
                <w:right w:val="none" w:sz="0" w:space="0" w:color="auto"/>
              </w:divBdr>
            </w:div>
            <w:div w:id="521553606">
              <w:marLeft w:val="0"/>
              <w:marRight w:val="0"/>
              <w:marTop w:val="0"/>
              <w:marBottom w:val="0"/>
              <w:divBdr>
                <w:top w:val="none" w:sz="0" w:space="0" w:color="auto"/>
                <w:left w:val="none" w:sz="0" w:space="0" w:color="auto"/>
                <w:bottom w:val="none" w:sz="0" w:space="0" w:color="auto"/>
                <w:right w:val="none" w:sz="0" w:space="0" w:color="auto"/>
              </w:divBdr>
            </w:div>
            <w:div w:id="618880844">
              <w:marLeft w:val="0"/>
              <w:marRight w:val="0"/>
              <w:marTop w:val="0"/>
              <w:marBottom w:val="0"/>
              <w:divBdr>
                <w:top w:val="none" w:sz="0" w:space="0" w:color="auto"/>
                <w:left w:val="none" w:sz="0" w:space="0" w:color="auto"/>
                <w:bottom w:val="none" w:sz="0" w:space="0" w:color="auto"/>
                <w:right w:val="none" w:sz="0" w:space="0" w:color="auto"/>
              </w:divBdr>
            </w:div>
            <w:div w:id="2090880171">
              <w:marLeft w:val="0"/>
              <w:marRight w:val="0"/>
              <w:marTop w:val="0"/>
              <w:marBottom w:val="0"/>
              <w:divBdr>
                <w:top w:val="none" w:sz="0" w:space="0" w:color="auto"/>
                <w:left w:val="none" w:sz="0" w:space="0" w:color="auto"/>
                <w:bottom w:val="none" w:sz="0" w:space="0" w:color="auto"/>
                <w:right w:val="none" w:sz="0" w:space="0" w:color="auto"/>
              </w:divBdr>
            </w:div>
            <w:div w:id="1680690161">
              <w:marLeft w:val="0"/>
              <w:marRight w:val="0"/>
              <w:marTop w:val="0"/>
              <w:marBottom w:val="0"/>
              <w:divBdr>
                <w:top w:val="none" w:sz="0" w:space="0" w:color="auto"/>
                <w:left w:val="none" w:sz="0" w:space="0" w:color="auto"/>
                <w:bottom w:val="none" w:sz="0" w:space="0" w:color="auto"/>
                <w:right w:val="none" w:sz="0" w:space="0" w:color="auto"/>
              </w:divBdr>
            </w:div>
            <w:div w:id="1942372830">
              <w:marLeft w:val="0"/>
              <w:marRight w:val="0"/>
              <w:marTop w:val="0"/>
              <w:marBottom w:val="0"/>
              <w:divBdr>
                <w:top w:val="none" w:sz="0" w:space="0" w:color="auto"/>
                <w:left w:val="none" w:sz="0" w:space="0" w:color="auto"/>
                <w:bottom w:val="none" w:sz="0" w:space="0" w:color="auto"/>
                <w:right w:val="none" w:sz="0" w:space="0" w:color="auto"/>
              </w:divBdr>
            </w:div>
            <w:div w:id="2094542633">
              <w:marLeft w:val="0"/>
              <w:marRight w:val="0"/>
              <w:marTop w:val="0"/>
              <w:marBottom w:val="0"/>
              <w:divBdr>
                <w:top w:val="none" w:sz="0" w:space="0" w:color="auto"/>
                <w:left w:val="none" w:sz="0" w:space="0" w:color="auto"/>
                <w:bottom w:val="none" w:sz="0" w:space="0" w:color="auto"/>
                <w:right w:val="none" w:sz="0" w:space="0" w:color="auto"/>
              </w:divBdr>
            </w:div>
            <w:div w:id="1312757077">
              <w:marLeft w:val="0"/>
              <w:marRight w:val="0"/>
              <w:marTop w:val="0"/>
              <w:marBottom w:val="0"/>
              <w:divBdr>
                <w:top w:val="none" w:sz="0" w:space="0" w:color="auto"/>
                <w:left w:val="none" w:sz="0" w:space="0" w:color="auto"/>
                <w:bottom w:val="none" w:sz="0" w:space="0" w:color="auto"/>
                <w:right w:val="none" w:sz="0" w:space="0" w:color="auto"/>
              </w:divBdr>
            </w:div>
            <w:div w:id="1496607409">
              <w:marLeft w:val="0"/>
              <w:marRight w:val="0"/>
              <w:marTop w:val="0"/>
              <w:marBottom w:val="0"/>
              <w:divBdr>
                <w:top w:val="none" w:sz="0" w:space="0" w:color="auto"/>
                <w:left w:val="none" w:sz="0" w:space="0" w:color="auto"/>
                <w:bottom w:val="none" w:sz="0" w:space="0" w:color="auto"/>
                <w:right w:val="none" w:sz="0" w:space="0" w:color="auto"/>
              </w:divBdr>
            </w:div>
            <w:div w:id="753010698">
              <w:marLeft w:val="0"/>
              <w:marRight w:val="0"/>
              <w:marTop w:val="0"/>
              <w:marBottom w:val="0"/>
              <w:divBdr>
                <w:top w:val="none" w:sz="0" w:space="0" w:color="auto"/>
                <w:left w:val="none" w:sz="0" w:space="0" w:color="auto"/>
                <w:bottom w:val="none" w:sz="0" w:space="0" w:color="auto"/>
                <w:right w:val="none" w:sz="0" w:space="0" w:color="auto"/>
              </w:divBdr>
            </w:div>
            <w:div w:id="1764256914">
              <w:marLeft w:val="0"/>
              <w:marRight w:val="0"/>
              <w:marTop w:val="0"/>
              <w:marBottom w:val="0"/>
              <w:divBdr>
                <w:top w:val="none" w:sz="0" w:space="0" w:color="auto"/>
                <w:left w:val="none" w:sz="0" w:space="0" w:color="auto"/>
                <w:bottom w:val="none" w:sz="0" w:space="0" w:color="auto"/>
                <w:right w:val="none" w:sz="0" w:space="0" w:color="auto"/>
              </w:divBdr>
            </w:div>
            <w:div w:id="1374227689">
              <w:marLeft w:val="0"/>
              <w:marRight w:val="0"/>
              <w:marTop w:val="0"/>
              <w:marBottom w:val="0"/>
              <w:divBdr>
                <w:top w:val="none" w:sz="0" w:space="0" w:color="auto"/>
                <w:left w:val="none" w:sz="0" w:space="0" w:color="auto"/>
                <w:bottom w:val="none" w:sz="0" w:space="0" w:color="auto"/>
                <w:right w:val="none" w:sz="0" w:space="0" w:color="auto"/>
              </w:divBdr>
            </w:div>
            <w:div w:id="1062871357">
              <w:marLeft w:val="0"/>
              <w:marRight w:val="0"/>
              <w:marTop w:val="0"/>
              <w:marBottom w:val="0"/>
              <w:divBdr>
                <w:top w:val="none" w:sz="0" w:space="0" w:color="auto"/>
                <w:left w:val="none" w:sz="0" w:space="0" w:color="auto"/>
                <w:bottom w:val="none" w:sz="0" w:space="0" w:color="auto"/>
                <w:right w:val="none" w:sz="0" w:space="0" w:color="auto"/>
              </w:divBdr>
            </w:div>
            <w:div w:id="660692075">
              <w:marLeft w:val="0"/>
              <w:marRight w:val="0"/>
              <w:marTop w:val="0"/>
              <w:marBottom w:val="0"/>
              <w:divBdr>
                <w:top w:val="none" w:sz="0" w:space="0" w:color="auto"/>
                <w:left w:val="none" w:sz="0" w:space="0" w:color="auto"/>
                <w:bottom w:val="none" w:sz="0" w:space="0" w:color="auto"/>
                <w:right w:val="none" w:sz="0" w:space="0" w:color="auto"/>
              </w:divBdr>
            </w:div>
            <w:div w:id="3508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CoUYfbECq4WCxsYJijo5QF3eYA==">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7</Pages>
  <Words>806</Words>
  <Characters>4433</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Sung Donghyun</dc:creator>
  <cp:lastModifiedBy>David Leon</cp:lastModifiedBy>
  <cp:revision>2</cp:revision>
  <dcterms:created xsi:type="dcterms:W3CDTF">2025-03-06T00:54:00Z</dcterms:created>
  <dcterms:modified xsi:type="dcterms:W3CDTF">2025-03-06T00:54:00Z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0x0101009DBA2E1B74BFD14997620A6204D3DA8D</vt:lpwstr>
  </property>
</Properties>
</file>